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Y="51"/>
        <w:tblW w:w="9606" w:type="dxa"/>
        <w:tblLook w:val="0000" w:firstRow="0" w:lastRow="0" w:firstColumn="0" w:lastColumn="0" w:noHBand="0" w:noVBand="0"/>
      </w:tblPr>
      <w:tblGrid>
        <w:gridCol w:w="4644"/>
        <w:gridCol w:w="284"/>
        <w:gridCol w:w="4678"/>
      </w:tblGrid>
      <w:tr w:rsidR="00342776" w14:paraId="6641BC44" w14:textId="77777777">
        <w:trPr>
          <w:trHeight w:val="430"/>
        </w:trPr>
        <w:tc>
          <w:tcPr>
            <w:tcW w:w="4644" w:type="dxa"/>
            <w:shd w:val="clear" w:color="auto" w:fill="auto"/>
          </w:tcPr>
          <w:p w14:paraId="2F855B61" w14:textId="77777777" w:rsidR="00342776" w:rsidRDefault="00FD5248">
            <w:pPr>
              <w:rPr>
                <w:b/>
                <w:szCs w:val="28"/>
                <w:lang w:val="de-DE"/>
              </w:rPr>
            </w:pPr>
            <w:r>
              <w:rPr>
                <w:b/>
                <w:caps/>
                <w:szCs w:val="28"/>
              </w:rPr>
              <w:t>Утверждаю</w:t>
            </w:r>
          </w:p>
        </w:tc>
        <w:tc>
          <w:tcPr>
            <w:tcW w:w="284" w:type="dxa"/>
            <w:shd w:val="clear" w:color="auto" w:fill="auto"/>
          </w:tcPr>
          <w:p w14:paraId="2A0F56E1" w14:textId="77777777" w:rsidR="00342776" w:rsidRDefault="00342776">
            <w:pPr>
              <w:jc w:val="center"/>
              <w:rPr>
                <w:szCs w:val="28"/>
                <w:lang w:val="de-DE"/>
              </w:rPr>
            </w:pPr>
          </w:p>
        </w:tc>
        <w:tc>
          <w:tcPr>
            <w:tcW w:w="4678" w:type="dxa"/>
            <w:shd w:val="clear" w:color="auto" w:fill="auto"/>
          </w:tcPr>
          <w:p w14:paraId="2984C9E2" w14:textId="77777777" w:rsidR="00342776" w:rsidRDefault="00342776">
            <w:pPr>
              <w:rPr>
                <w:b/>
                <w:szCs w:val="28"/>
              </w:rPr>
            </w:pPr>
          </w:p>
        </w:tc>
      </w:tr>
      <w:tr w:rsidR="00342776" w14:paraId="01FD0B23" w14:textId="77777777">
        <w:trPr>
          <w:trHeight w:val="1281"/>
        </w:trPr>
        <w:tc>
          <w:tcPr>
            <w:tcW w:w="4644" w:type="dxa"/>
            <w:shd w:val="clear" w:color="auto" w:fill="auto"/>
          </w:tcPr>
          <w:p w14:paraId="02E05C64" w14:textId="77777777" w:rsidR="00342776" w:rsidRDefault="00FD5248">
            <w:pPr>
              <w:jc w:val="both"/>
              <w:rPr>
                <w:szCs w:val="28"/>
              </w:rPr>
            </w:pPr>
            <w:r>
              <w:rPr>
                <w:szCs w:val="28"/>
              </w:rPr>
              <w:t>Директор ООО «</w:t>
            </w:r>
            <w:proofErr w:type="spellStart"/>
            <w:r>
              <w:rPr>
                <w:szCs w:val="28"/>
              </w:rPr>
              <w:t>Колорэкспресс</w:t>
            </w:r>
            <w:proofErr w:type="spellEnd"/>
            <w:r>
              <w:rPr>
                <w:szCs w:val="28"/>
              </w:rPr>
              <w:t>»</w:t>
            </w:r>
          </w:p>
        </w:tc>
        <w:tc>
          <w:tcPr>
            <w:tcW w:w="284" w:type="dxa"/>
            <w:shd w:val="clear" w:color="auto" w:fill="auto"/>
          </w:tcPr>
          <w:p w14:paraId="74451A14" w14:textId="77777777" w:rsidR="00342776" w:rsidRDefault="00342776">
            <w:pPr>
              <w:jc w:val="right"/>
              <w:rPr>
                <w:szCs w:val="28"/>
              </w:rPr>
            </w:pPr>
          </w:p>
        </w:tc>
        <w:tc>
          <w:tcPr>
            <w:tcW w:w="4678" w:type="dxa"/>
            <w:shd w:val="clear" w:color="auto" w:fill="auto"/>
          </w:tcPr>
          <w:p w14:paraId="1A06627D" w14:textId="77777777" w:rsidR="00342776" w:rsidRDefault="00342776">
            <w:pPr>
              <w:tabs>
                <w:tab w:val="left" w:pos="0"/>
              </w:tabs>
              <w:rPr>
                <w:szCs w:val="28"/>
              </w:rPr>
            </w:pPr>
          </w:p>
        </w:tc>
      </w:tr>
      <w:tr w:rsidR="00342776" w14:paraId="2EA79A64" w14:textId="77777777">
        <w:trPr>
          <w:trHeight w:val="420"/>
        </w:trPr>
        <w:tc>
          <w:tcPr>
            <w:tcW w:w="4644" w:type="dxa"/>
            <w:shd w:val="clear" w:color="auto" w:fill="auto"/>
          </w:tcPr>
          <w:p w14:paraId="63A0FA41" w14:textId="77777777" w:rsidR="00342776" w:rsidRDefault="00FD5248">
            <w:pPr>
              <w:jc w:val="both"/>
              <w:rPr>
                <w:szCs w:val="28"/>
              </w:rPr>
            </w:pPr>
            <w:r>
              <w:rPr>
                <w:szCs w:val="28"/>
              </w:rPr>
              <w:t>______________ А.В. Гильбурд</w:t>
            </w:r>
          </w:p>
        </w:tc>
        <w:tc>
          <w:tcPr>
            <w:tcW w:w="284" w:type="dxa"/>
            <w:shd w:val="clear" w:color="auto" w:fill="auto"/>
          </w:tcPr>
          <w:p w14:paraId="31AD86D4" w14:textId="77777777" w:rsidR="00342776" w:rsidRDefault="00342776">
            <w:pPr>
              <w:jc w:val="right"/>
              <w:rPr>
                <w:szCs w:val="28"/>
              </w:rPr>
            </w:pPr>
          </w:p>
        </w:tc>
        <w:tc>
          <w:tcPr>
            <w:tcW w:w="4678" w:type="dxa"/>
            <w:shd w:val="clear" w:color="auto" w:fill="auto"/>
          </w:tcPr>
          <w:p w14:paraId="691A3D1E" w14:textId="77777777" w:rsidR="00342776" w:rsidRDefault="00342776">
            <w:pPr>
              <w:rPr>
                <w:szCs w:val="28"/>
              </w:rPr>
            </w:pPr>
          </w:p>
        </w:tc>
      </w:tr>
      <w:tr w:rsidR="00342776" w14:paraId="6F22CD23" w14:textId="77777777">
        <w:trPr>
          <w:trHeight w:val="367"/>
        </w:trPr>
        <w:tc>
          <w:tcPr>
            <w:tcW w:w="4644" w:type="dxa"/>
            <w:shd w:val="clear" w:color="auto" w:fill="auto"/>
          </w:tcPr>
          <w:p w14:paraId="6EDAB6C8" w14:textId="77777777" w:rsidR="00342776" w:rsidRDefault="00345649">
            <w:pPr>
              <w:jc w:val="both"/>
              <w:rPr>
                <w:szCs w:val="28"/>
              </w:rPr>
            </w:pPr>
            <w:r>
              <w:rPr>
                <w:szCs w:val="28"/>
              </w:rPr>
              <w:t>«____» ________________2017</w:t>
            </w:r>
            <w:r w:rsidR="00FD5248">
              <w:rPr>
                <w:szCs w:val="28"/>
              </w:rPr>
              <w:t xml:space="preserve"> г.</w:t>
            </w:r>
          </w:p>
        </w:tc>
        <w:tc>
          <w:tcPr>
            <w:tcW w:w="284" w:type="dxa"/>
            <w:shd w:val="clear" w:color="auto" w:fill="auto"/>
          </w:tcPr>
          <w:p w14:paraId="57A3094C" w14:textId="77777777" w:rsidR="00342776" w:rsidRDefault="00342776">
            <w:pPr>
              <w:jc w:val="right"/>
              <w:rPr>
                <w:szCs w:val="28"/>
              </w:rPr>
            </w:pPr>
          </w:p>
        </w:tc>
        <w:tc>
          <w:tcPr>
            <w:tcW w:w="4678" w:type="dxa"/>
            <w:shd w:val="clear" w:color="auto" w:fill="auto"/>
          </w:tcPr>
          <w:p w14:paraId="24A87F27" w14:textId="77777777" w:rsidR="00342776" w:rsidRDefault="00342776">
            <w:pPr>
              <w:tabs>
                <w:tab w:val="left" w:pos="0"/>
              </w:tabs>
              <w:ind w:firstLine="34"/>
              <w:rPr>
                <w:szCs w:val="28"/>
              </w:rPr>
            </w:pPr>
          </w:p>
        </w:tc>
      </w:tr>
    </w:tbl>
    <w:p w14:paraId="2524ACFB" w14:textId="77777777" w:rsidR="00342776" w:rsidRDefault="00342776">
      <w:pPr>
        <w:pStyle w:val="af1"/>
        <w:rPr>
          <w:rFonts w:ascii="Times New Roman" w:eastAsia="SimSun" w:hAnsi="Times New Roman" w:cs="Arial"/>
          <w:bCs w:val="0"/>
          <w:color w:val="00000A"/>
          <w:szCs w:val="24"/>
          <w:lang w:eastAsia="zh-CN" w:bidi="hi-IN"/>
        </w:rPr>
      </w:pPr>
    </w:p>
    <w:p w14:paraId="0B0CD701" w14:textId="77777777" w:rsidR="00342776" w:rsidRDefault="00342776">
      <w:pPr>
        <w:pStyle w:val="af1"/>
        <w:rPr>
          <w:rFonts w:ascii="Times New Roman" w:eastAsia="SimSun" w:hAnsi="Times New Roman" w:cs="Arial"/>
          <w:bCs w:val="0"/>
          <w:color w:val="00000A"/>
          <w:szCs w:val="24"/>
          <w:lang w:eastAsia="zh-CN" w:bidi="hi-IN"/>
        </w:rPr>
      </w:pPr>
    </w:p>
    <w:p w14:paraId="06A0EF39" w14:textId="77777777" w:rsidR="00342776" w:rsidRDefault="00FD5248">
      <w:pPr>
        <w:jc w:val="center"/>
        <w:rPr>
          <w:b/>
          <w:sz w:val="32"/>
          <w:szCs w:val="32"/>
        </w:rPr>
      </w:pPr>
      <w:r>
        <w:rPr>
          <w:b/>
          <w:sz w:val="32"/>
          <w:szCs w:val="32"/>
        </w:rPr>
        <w:t>Разработка корпоративного сайта</w:t>
      </w:r>
    </w:p>
    <w:p w14:paraId="6706177A" w14:textId="77777777" w:rsidR="00342776" w:rsidRDefault="00342776">
      <w:pPr>
        <w:jc w:val="center"/>
        <w:rPr>
          <w:b/>
          <w:sz w:val="32"/>
          <w:szCs w:val="32"/>
        </w:rPr>
      </w:pPr>
    </w:p>
    <w:p w14:paraId="6FBF7EE1" w14:textId="77777777" w:rsidR="00342776" w:rsidRDefault="00FD5248">
      <w:pPr>
        <w:jc w:val="center"/>
        <w:rPr>
          <w:sz w:val="32"/>
          <w:szCs w:val="32"/>
        </w:rPr>
      </w:pPr>
      <w:r>
        <w:rPr>
          <w:sz w:val="32"/>
          <w:szCs w:val="32"/>
        </w:rPr>
        <w:t>Техническое задание</w:t>
      </w:r>
    </w:p>
    <w:p w14:paraId="20737C98" w14:textId="77777777" w:rsidR="00342776" w:rsidRDefault="00342776">
      <w:pPr>
        <w:jc w:val="center"/>
        <w:rPr>
          <w:sz w:val="32"/>
          <w:szCs w:val="32"/>
        </w:rPr>
      </w:pPr>
    </w:p>
    <w:p w14:paraId="097F9AA1" w14:textId="77777777" w:rsidR="00342776" w:rsidRDefault="00924E20">
      <w:pPr>
        <w:jc w:val="center"/>
        <w:rPr>
          <w:sz w:val="32"/>
          <w:szCs w:val="32"/>
        </w:rPr>
      </w:pPr>
      <w:r>
        <w:rPr>
          <w:sz w:val="32"/>
          <w:szCs w:val="32"/>
        </w:rPr>
        <w:t>На 5</w:t>
      </w:r>
      <w:r w:rsidR="00C15931">
        <w:rPr>
          <w:sz w:val="32"/>
          <w:szCs w:val="32"/>
        </w:rPr>
        <w:t>3</w:t>
      </w:r>
      <w:r w:rsidR="00FD5248">
        <w:rPr>
          <w:sz w:val="32"/>
          <w:szCs w:val="32"/>
        </w:rPr>
        <w:t xml:space="preserve"> листах</w:t>
      </w:r>
    </w:p>
    <w:p w14:paraId="7F5BC9EF" w14:textId="77777777" w:rsidR="00342776" w:rsidRDefault="00342776">
      <w:pPr>
        <w:pStyle w:val="af1"/>
        <w:rPr>
          <w:rFonts w:ascii="Times New Roman" w:eastAsia="SimSun" w:hAnsi="Times New Roman" w:cs="Arial"/>
          <w:bCs w:val="0"/>
          <w:color w:val="00000A"/>
          <w:szCs w:val="24"/>
          <w:lang w:eastAsia="zh-CN" w:bidi="hi-IN"/>
        </w:rPr>
      </w:pPr>
    </w:p>
    <w:p w14:paraId="7F5EBF8B" w14:textId="77777777" w:rsidR="00342776" w:rsidRDefault="00342776">
      <w:pPr>
        <w:pStyle w:val="af1"/>
        <w:rPr>
          <w:rFonts w:ascii="Times New Roman" w:eastAsia="SimSun" w:hAnsi="Times New Roman" w:cs="Arial"/>
          <w:bCs w:val="0"/>
          <w:color w:val="00000A"/>
          <w:szCs w:val="24"/>
          <w:lang w:eastAsia="zh-CN" w:bidi="hi-IN"/>
        </w:rPr>
      </w:pPr>
    </w:p>
    <w:p w14:paraId="70E74316" w14:textId="77777777" w:rsidR="00342776" w:rsidRDefault="00342776">
      <w:pPr>
        <w:pStyle w:val="af1"/>
        <w:rPr>
          <w:rFonts w:ascii="Times New Roman" w:eastAsia="SimSun" w:hAnsi="Times New Roman" w:cs="Arial"/>
          <w:bCs w:val="0"/>
          <w:color w:val="00000A"/>
          <w:szCs w:val="24"/>
          <w:lang w:eastAsia="zh-CN" w:bidi="hi-IN"/>
        </w:rPr>
      </w:pPr>
    </w:p>
    <w:p w14:paraId="73058C1D" w14:textId="77777777" w:rsidR="00342776" w:rsidRDefault="00342776">
      <w:pPr>
        <w:pStyle w:val="a0"/>
      </w:pPr>
    </w:p>
    <w:p w14:paraId="36DD2EBE" w14:textId="77777777" w:rsidR="00342776" w:rsidRDefault="00342776">
      <w:pPr>
        <w:pStyle w:val="ac"/>
      </w:pPr>
    </w:p>
    <w:p w14:paraId="5E5712C0" w14:textId="77777777" w:rsidR="00342776" w:rsidRDefault="00342776">
      <w:pPr>
        <w:pStyle w:val="ac"/>
      </w:pPr>
    </w:p>
    <w:p w14:paraId="4D7746E3" w14:textId="77777777" w:rsidR="00342776" w:rsidRDefault="00342776">
      <w:pPr>
        <w:pStyle w:val="ac"/>
      </w:pPr>
    </w:p>
    <w:p w14:paraId="73E744F5" w14:textId="77777777" w:rsidR="00342776" w:rsidRDefault="00342776">
      <w:pPr>
        <w:pStyle w:val="ac"/>
      </w:pPr>
    </w:p>
    <w:p w14:paraId="0A4D6AAF" w14:textId="77777777" w:rsidR="00342776" w:rsidRDefault="00342776">
      <w:pPr>
        <w:pStyle w:val="ac"/>
      </w:pPr>
    </w:p>
    <w:p w14:paraId="570282D4" w14:textId="77777777" w:rsidR="00342776" w:rsidRDefault="00342776">
      <w:pPr>
        <w:pStyle w:val="ac"/>
      </w:pPr>
    </w:p>
    <w:p w14:paraId="1661F541" w14:textId="77777777" w:rsidR="00342776" w:rsidRDefault="00342776">
      <w:pPr>
        <w:pStyle w:val="ac"/>
      </w:pPr>
    </w:p>
    <w:p w14:paraId="470A8A37" w14:textId="77777777" w:rsidR="00342776" w:rsidRDefault="00342776">
      <w:pPr>
        <w:pStyle w:val="ac"/>
      </w:pPr>
    </w:p>
    <w:p w14:paraId="7A654462" w14:textId="77777777" w:rsidR="00342776" w:rsidRDefault="00342776">
      <w:pPr>
        <w:pStyle w:val="ac"/>
      </w:pPr>
    </w:p>
    <w:p w14:paraId="19FD4CBB" w14:textId="77777777" w:rsidR="00342776" w:rsidRDefault="00342776">
      <w:pPr>
        <w:pStyle w:val="ac"/>
      </w:pPr>
    </w:p>
    <w:p w14:paraId="25754F6B" w14:textId="77777777" w:rsidR="00342776" w:rsidRDefault="00FD5248">
      <w:pPr>
        <w:rPr>
          <w:b/>
          <w:sz w:val="32"/>
          <w:szCs w:val="32"/>
        </w:rPr>
      </w:pPr>
      <w:r>
        <w:rPr>
          <w:b/>
          <w:sz w:val="32"/>
          <w:szCs w:val="32"/>
        </w:rPr>
        <w:lastRenderedPageBreak/>
        <w:t>Оглавление</w:t>
      </w:r>
    </w:p>
    <w:sdt>
      <w:sdtPr>
        <w:rPr>
          <w:rFonts w:ascii="Times New Roman" w:eastAsia="SimSun" w:hAnsi="Times New Roman" w:cs="Arial"/>
          <w:bCs w:val="0"/>
          <w:color w:val="00000A"/>
          <w:szCs w:val="24"/>
          <w:lang w:eastAsia="zh-CN" w:bidi="hi-IN"/>
        </w:rPr>
        <w:id w:val="241726358"/>
        <w:docPartObj>
          <w:docPartGallery w:val="Table of Contents"/>
          <w:docPartUnique/>
        </w:docPartObj>
      </w:sdtPr>
      <w:sdtContent>
        <w:p w14:paraId="2074792A" w14:textId="77777777" w:rsidR="00342776" w:rsidRDefault="00342776">
          <w:pPr>
            <w:pStyle w:val="af1"/>
          </w:pPr>
        </w:p>
        <w:p w14:paraId="5B1FDBF5" w14:textId="77777777" w:rsidR="00A41A39" w:rsidRDefault="00FD5248">
          <w:pPr>
            <w:pStyle w:val="11"/>
            <w:tabs>
              <w:tab w:val="right" w:leader="dot" w:pos="9345"/>
            </w:tabs>
            <w:rPr>
              <w:rFonts w:asciiTheme="minorHAnsi" w:eastAsiaTheme="minorEastAsia" w:hAnsiTheme="minorHAnsi" w:cstheme="minorBidi"/>
              <w:noProof/>
              <w:color w:val="auto"/>
              <w:sz w:val="22"/>
              <w:szCs w:val="22"/>
              <w:lang w:eastAsia="ru-RU" w:bidi="ar-SA"/>
            </w:rPr>
          </w:pPr>
          <w:r>
            <w:fldChar w:fldCharType="begin"/>
          </w:r>
          <w:r>
            <w:instrText>TOC \z \o "1-3" \u \h</w:instrText>
          </w:r>
          <w:r>
            <w:fldChar w:fldCharType="separate"/>
          </w:r>
          <w:hyperlink w:anchor="_Toc471980770" w:history="1">
            <w:r w:rsidR="00A41A39" w:rsidRPr="00481E17">
              <w:rPr>
                <w:rStyle w:val="afa"/>
                <w:noProof/>
              </w:rPr>
              <w:t>1.Описание системы</w:t>
            </w:r>
            <w:r w:rsidR="00A41A39">
              <w:rPr>
                <w:noProof/>
                <w:webHidden/>
              </w:rPr>
              <w:tab/>
            </w:r>
            <w:r w:rsidR="00A41A39">
              <w:rPr>
                <w:noProof/>
                <w:webHidden/>
              </w:rPr>
              <w:fldChar w:fldCharType="begin"/>
            </w:r>
            <w:r w:rsidR="00A41A39">
              <w:rPr>
                <w:noProof/>
                <w:webHidden/>
              </w:rPr>
              <w:instrText xml:space="preserve"> PAGEREF _Toc471980770 \h </w:instrText>
            </w:r>
            <w:r w:rsidR="00A41A39">
              <w:rPr>
                <w:noProof/>
                <w:webHidden/>
              </w:rPr>
            </w:r>
            <w:r w:rsidR="00A41A39">
              <w:rPr>
                <w:noProof/>
                <w:webHidden/>
              </w:rPr>
              <w:fldChar w:fldCharType="separate"/>
            </w:r>
            <w:r w:rsidR="00A41A39">
              <w:rPr>
                <w:noProof/>
                <w:webHidden/>
              </w:rPr>
              <w:t>3</w:t>
            </w:r>
            <w:r w:rsidR="00A41A39">
              <w:rPr>
                <w:noProof/>
                <w:webHidden/>
              </w:rPr>
              <w:fldChar w:fldCharType="end"/>
            </w:r>
          </w:hyperlink>
        </w:p>
        <w:p w14:paraId="70462A7B"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71" w:history="1">
            <w:r w:rsidR="00A41A39" w:rsidRPr="00481E17">
              <w:rPr>
                <w:rStyle w:val="afa"/>
                <w:noProof/>
              </w:rPr>
              <w:t>2.Эксплуатационное назначение</w:t>
            </w:r>
            <w:r w:rsidR="00A41A39">
              <w:rPr>
                <w:noProof/>
                <w:webHidden/>
              </w:rPr>
              <w:tab/>
            </w:r>
            <w:r w:rsidR="00A41A39">
              <w:rPr>
                <w:noProof/>
                <w:webHidden/>
              </w:rPr>
              <w:fldChar w:fldCharType="begin"/>
            </w:r>
            <w:r w:rsidR="00A41A39">
              <w:rPr>
                <w:noProof/>
                <w:webHidden/>
              </w:rPr>
              <w:instrText xml:space="preserve"> PAGEREF _Toc471980771 \h </w:instrText>
            </w:r>
            <w:r w:rsidR="00A41A39">
              <w:rPr>
                <w:noProof/>
                <w:webHidden/>
              </w:rPr>
            </w:r>
            <w:r w:rsidR="00A41A39">
              <w:rPr>
                <w:noProof/>
                <w:webHidden/>
              </w:rPr>
              <w:fldChar w:fldCharType="separate"/>
            </w:r>
            <w:r w:rsidR="00A41A39">
              <w:rPr>
                <w:noProof/>
                <w:webHidden/>
              </w:rPr>
              <w:t>4</w:t>
            </w:r>
            <w:r w:rsidR="00A41A39">
              <w:rPr>
                <w:noProof/>
                <w:webHidden/>
              </w:rPr>
              <w:fldChar w:fldCharType="end"/>
            </w:r>
          </w:hyperlink>
        </w:p>
        <w:p w14:paraId="4ED8A0C7"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72" w:history="1">
            <w:r w:rsidR="00A41A39" w:rsidRPr="00481E17">
              <w:rPr>
                <w:rStyle w:val="afa"/>
                <w:noProof/>
              </w:rPr>
              <w:t>3.Функциональное назначение</w:t>
            </w:r>
            <w:r w:rsidR="00A41A39">
              <w:rPr>
                <w:noProof/>
                <w:webHidden/>
              </w:rPr>
              <w:tab/>
            </w:r>
            <w:r w:rsidR="00A41A39">
              <w:rPr>
                <w:noProof/>
                <w:webHidden/>
              </w:rPr>
              <w:fldChar w:fldCharType="begin"/>
            </w:r>
            <w:r w:rsidR="00A41A39">
              <w:rPr>
                <w:noProof/>
                <w:webHidden/>
              </w:rPr>
              <w:instrText xml:space="preserve"> PAGEREF _Toc471980772 \h </w:instrText>
            </w:r>
            <w:r w:rsidR="00A41A39">
              <w:rPr>
                <w:noProof/>
                <w:webHidden/>
              </w:rPr>
            </w:r>
            <w:r w:rsidR="00A41A39">
              <w:rPr>
                <w:noProof/>
                <w:webHidden/>
              </w:rPr>
              <w:fldChar w:fldCharType="separate"/>
            </w:r>
            <w:r w:rsidR="00A41A39">
              <w:rPr>
                <w:noProof/>
                <w:webHidden/>
              </w:rPr>
              <w:t>5</w:t>
            </w:r>
            <w:r w:rsidR="00A41A39">
              <w:rPr>
                <w:noProof/>
                <w:webHidden/>
              </w:rPr>
              <w:fldChar w:fldCharType="end"/>
            </w:r>
          </w:hyperlink>
        </w:p>
        <w:p w14:paraId="679CC1F1"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73" w:history="1">
            <w:r w:rsidR="00A41A39" w:rsidRPr="00481E17">
              <w:rPr>
                <w:rStyle w:val="afa"/>
                <w:noProof/>
              </w:rPr>
              <w:t>4.Термины и сокращения</w:t>
            </w:r>
            <w:r w:rsidR="00A41A39">
              <w:rPr>
                <w:noProof/>
                <w:webHidden/>
              </w:rPr>
              <w:tab/>
            </w:r>
            <w:r w:rsidR="00A41A39">
              <w:rPr>
                <w:noProof/>
                <w:webHidden/>
              </w:rPr>
              <w:fldChar w:fldCharType="begin"/>
            </w:r>
            <w:r w:rsidR="00A41A39">
              <w:rPr>
                <w:noProof/>
                <w:webHidden/>
              </w:rPr>
              <w:instrText xml:space="preserve"> PAGEREF _Toc471980773 \h </w:instrText>
            </w:r>
            <w:r w:rsidR="00A41A39">
              <w:rPr>
                <w:noProof/>
                <w:webHidden/>
              </w:rPr>
            </w:r>
            <w:r w:rsidR="00A41A39">
              <w:rPr>
                <w:noProof/>
                <w:webHidden/>
              </w:rPr>
              <w:fldChar w:fldCharType="separate"/>
            </w:r>
            <w:r w:rsidR="00A41A39">
              <w:rPr>
                <w:noProof/>
                <w:webHidden/>
              </w:rPr>
              <w:t>6</w:t>
            </w:r>
            <w:r w:rsidR="00A41A39">
              <w:rPr>
                <w:noProof/>
                <w:webHidden/>
              </w:rPr>
              <w:fldChar w:fldCharType="end"/>
            </w:r>
          </w:hyperlink>
        </w:p>
        <w:p w14:paraId="03C9179E"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74" w:history="1">
            <w:r w:rsidR="00A41A39" w:rsidRPr="00481E17">
              <w:rPr>
                <w:rStyle w:val="afa"/>
                <w:noProof/>
              </w:rPr>
              <w:t>5.Типы данных и валидаторы</w:t>
            </w:r>
            <w:r w:rsidR="00A41A39">
              <w:rPr>
                <w:noProof/>
                <w:webHidden/>
              </w:rPr>
              <w:tab/>
            </w:r>
            <w:r w:rsidR="00A41A39">
              <w:rPr>
                <w:noProof/>
                <w:webHidden/>
              </w:rPr>
              <w:fldChar w:fldCharType="begin"/>
            </w:r>
            <w:r w:rsidR="00A41A39">
              <w:rPr>
                <w:noProof/>
                <w:webHidden/>
              </w:rPr>
              <w:instrText xml:space="preserve"> PAGEREF _Toc471980774 \h </w:instrText>
            </w:r>
            <w:r w:rsidR="00A41A39">
              <w:rPr>
                <w:noProof/>
                <w:webHidden/>
              </w:rPr>
            </w:r>
            <w:r w:rsidR="00A41A39">
              <w:rPr>
                <w:noProof/>
                <w:webHidden/>
              </w:rPr>
              <w:fldChar w:fldCharType="separate"/>
            </w:r>
            <w:r w:rsidR="00A41A39">
              <w:rPr>
                <w:noProof/>
                <w:webHidden/>
              </w:rPr>
              <w:t>7</w:t>
            </w:r>
            <w:r w:rsidR="00A41A39">
              <w:rPr>
                <w:noProof/>
                <w:webHidden/>
              </w:rPr>
              <w:fldChar w:fldCharType="end"/>
            </w:r>
          </w:hyperlink>
        </w:p>
        <w:p w14:paraId="549BAC70"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75" w:history="1">
            <w:r w:rsidR="00A41A39" w:rsidRPr="00481E17">
              <w:rPr>
                <w:rStyle w:val="afa"/>
                <w:noProof/>
              </w:rPr>
              <w:t>6.Функциональные характеристики</w:t>
            </w:r>
            <w:r w:rsidR="00A41A39">
              <w:rPr>
                <w:noProof/>
                <w:webHidden/>
              </w:rPr>
              <w:tab/>
            </w:r>
            <w:r w:rsidR="00A41A39">
              <w:rPr>
                <w:noProof/>
                <w:webHidden/>
              </w:rPr>
              <w:fldChar w:fldCharType="begin"/>
            </w:r>
            <w:r w:rsidR="00A41A39">
              <w:rPr>
                <w:noProof/>
                <w:webHidden/>
              </w:rPr>
              <w:instrText xml:space="preserve"> PAGEREF _Toc471980775 \h </w:instrText>
            </w:r>
            <w:r w:rsidR="00A41A39">
              <w:rPr>
                <w:noProof/>
                <w:webHidden/>
              </w:rPr>
            </w:r>
            <w:r w:rsidR="00A41A39">
              <w:rPr>
                <w:noProof/>
                <w:webHidden/>
              </w:rPr>
              <w:fldChar w:fldCharType="separate"/>
            </w:r>
            <w:r w:rsidR="00A41A39">
              <w:rPr>
                <w:noProof/>
                <w:webHidden/>
              </w:rPr>
              <w:t>14</w:t>
            </w:r>
            <w:r w:rsidR="00A41A39">
              <w:rPr>
                <w:noProof/>
                <w:webHidden/>
              </w:rPr>
              <w:fldChar w:fldCharType="end"/>
            </w:r>
          </w:hyperlink>
        </w:p>
        <w:p w14:paraId="73332CAF"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76" w:history="1">
            <w:r w:rsidR="00A41A39" w:rsidRPr="00481E17">
              <w:rPr>
                <w:rStyle w:val="afa"/>
                <w:noProof/>
              </w:rPr>
              <w:t>7.Страницы и разделы</w:t>
            </w:r>
            <w:r w:rsidR="00A41A39">
              <w:rPr>
                <w:noProof/>
                <w:webHidden/>
              </w:rPr>
              <w:tab/>
            </w:r>
            <w:r w:rsidR="00A41A39">
              <w:rPr>
                <w:noProof/>
                <w:webHidden/>
              </w:rPr>
              <w:fldChar w:fldCharType="begin"/>
            </w:r>
            <w:r w:rsidR="00A41A39">
              <w:rPr>
                <w:noProof/>
                <w:webHidden/>
              </w:rPr>
              <w:instrText xml:space="preserve"> PAGEREF _Toc471980776 \h </w:instrText>
            </w:r>
            <w:r w:rsidR="00A41A39">
              <w:rPr>
                <w:noProof/>
                <w:webHidden/>
              </w:rPr>
            </w:r>
            <w:r w:rsidR="00A41A39">
              <w:rPr>
                <w:noProof/>
                <w:webHidden/>
              </w:rPr>
              <w:fldChar w:fldCharType="separate"/>
            </w:r>
            <w:r w:rsidR="00A41A39">
              <w:rPr>
                <w:noProof/>
                <w:webHidden/>
              </w:rPr>
              <w:t>19</w:t>
            </w:r>
            <w:r w:rsidR="00A41A39">
              <w:rPr>
                <w:noProof/>
                <w:webHidden/>
              </w:rPr>
              <w:fldChar w:fldCharType="end"/>
            </w:r>
          </w:hyperlink>
        </w:p>
        <w:p w14:paraId="0D463A47"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77" w:history="1">
            <w:r w:rsidR="00A41A39" w:rsidRPr="00481E17">
              <w:rPr>
                <w:rStyle w:val="afa"/>
                <w:noProof/>
              </w:rPr>
              <w:t>8.Требования к интеграции сайта с другими программными продуктами</w:t>
            </w:r>
            <w:r w:rsidR="00A41A39">
              <w:rPr>
                <w:noProof/>
                <w:webHidden/>
              </w:rPr>
              <w:tab/>
            </w:r>
            <w:r w:rsidR="00A41A39">
              <w:rPr>
                <w:noProof/>
                <w:webHidden/>
              </w:rPr>
              <w:fldChar w:fldCharType="begin"/>
            </w:r>
            <w:r w:rsidR="00A41A39">
              <w:rPr>
                <w:noProof/>
                <w:webHidden/>
              </w:rPr>
              <w:instrText xml:space="preserve"> PAGEREF _Toc471980777 \h </w:instrText>
            </w:r>
            <w:r w:rsidR="00A41A39">
              <w:rPr>
                <w:noProof/>
                <w:webHidden/>
              </w:rPr>
            </w:r>
            <w:r w:rsidR="00A41A39">
              <w:rPr>
                <w:noProof/>
                <w:webHidden/>
              </w:rPr>
              <w:fldChar w:fldCharType="separate"/>
            </w:r>
            <w:r w:rsidR="00A41A39">
              <w:rPr>
                <w:noProof/>
                <w:webHidden/>
              </w:rPr>
              <w:t>27</w:t>
            </w:r>
            <w:r w:rsidR="00A41A39">
              <w:rPr>
                <w:noProof/>
                <w:webHidden/>
              </w:rPr>
              <w:fldChar w:fldCharType="end"/>
            </w:r>
          </w:hyperlink>
        </w:p>
        <w:p w14:paraId="5A365D47"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78" w:history="1">
            <w:r w:rsidR="00A41A39" w:rsidRPr="00481E17">
              <w:rPr>
                <w:rStyle w:val="afa"/>
                <w:noProof/>
              </w:rPr>
              <w:t>9.Требования к стилистическому решению и цветовой гамме</w:t>
            </w:r>
            <w:r w:rsidR="00A41A39">
              <w:rPr>
                <w:noProof/>
                <w:webHidden/>
              </w:rPr>
              <w:tab/>
            </w:r>
            <w:r w:rsidR="00A41A39">
              <w:rPr>
                <w:noProof/>
                <w:webHidden/>
              </w:rPr>
              <w:fldChar w:fldCharType="begin"/>
            </w:r>
            <w:r w:rsidR="00A41A39">
              <w:rPr>
                <w:noProof/>
                <w:webHidden/>
              </w:rPr>
              <w:instrText xml:space="preserve"> PAGEREF _Toc471980778 \h </w:instrText>
            </w:r>
            <w:r w:rsidR="00A41A39">
              <w:rPr>
                <w:noProof/>
                <w:webHidden/>
              </w:rPr>
            </w:r>
            <w:r w:rsidR="00A41A39">
              <w:rPr>
                <w:noProof/>
                <w:webHidden/>
              </w:rPr>
              <w:fldChar w:fldCharType="separate"/>
            </w:r>
            <w:r w:rsidR="00A41A39">
              <w:rPr>
                <w:noProof/>
                <w:webHidden/>
              </w:rPr>
              <w:t>28</w:t>
            </w:r>
            <w:r w:rsidR="00A41A39">
              <w:rPr>
                <w:noProof/>
                <w:webHidden/>
              </w:rPr>
              <w:fldChar w:fldCharType="end"/>
            </w:r>
          </w:hyperlink>
        </w:p>
        <w:p w14:paraId="72A5626D"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79" w:history="1">
            <w:r w:rsidR="00A41A39" w:rsidRPr="00481E17">
              <w:rPr>
                <w:rStyle w:val="afa"/>
                <w:noProof/>
              </w:rPr>
              <w:t>10.Требования к хостингу</w:t>
            </w:r>
            <w:r w:rsidR="00A41A39">
              <w:rPr>
                <w:noProof/>
                <w:webHidden/>
              </w:rPr>
              <w:tab/>
            </w:r>
            <w:r w:rsidR="00A41A39">
              <w:rPr>
                <w:noProof/>
                <w:webHidden/>
              </w:rPr>
              <w:fldChar w:fldCharType="begin"/>
            </w:r>
            <w:r w:rsidR="00A41A39">
              <w:rPr>
                <w:noProof/>
                <w:webHidden/>
              </w:rPr>
              <w:instrText xml:space="preserve"> PAGEREF _Toc471980779 \h </w:instrText>
            </w:r>
            <w:r w:rsidR="00A41A39">
              <w:rPr>
                <w:noProof/>
                <w:webHidden/>
              </w:rPr>
            </w:r>
            <w:r w:rsidR="00A41A39">
              <w:rPr>
                <w:noProof/>
                <w:webHidden/>
              </w:rPr>
              <w:fldChar w:fldCharType="separate"/>
            </w:r>
            <w:r w:rsidR="00A41A39">
              <w:rPr>
                <w:noProof/>
                <w:webHidden/>
              </w:rPr>
              <w:t>29</w:t>
            </w:r>
            <w:r w:rsidR="00A41A39">
              <w:rPr>
                <w:noProof/>
                <w:webHidden/>
              </w:rPr>
              <w:fldChar w:fldCharType="end"/>
            </w:r>
          </w:hyperlink>
        </w:p>
        <w:p w14:paraId="4DBDF68B"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80" w:history="1">
            <w:r w:rsidR="00A41A39" w:rsidRPr="00481E17">
              <w:rPr>
                <w:rStyle w:val="afa"/>
                <w:noProof/>
              </w:rPr>
              <w:t>11.Требования к надежности</w:t>
            </w:r>
            <w:r w:rsidR="00A41A39">
              <w:rPr>
                <w:noProof/>
                <w:webHidden/>
              </w:rPr>
              <w:tab/>
            </w:r>
            <w:r w:rsidR="00A41A39">
              <w:rPr>
                <w:noProof/>
                <w:webHidden/>
              </w:rPr>
              <w:fldChar w:fldCharType="begin"/>
            </w:r>
            <w:r w:rsidR="00A41A39">
              <w:rPr>
                <w:noProof/>
                <w:webHidden/>
              </w:rPr>
              <w:instrText xml:space="preserve"> PAGEREF _Toc471980780 \h </w:instrText>
            </w:r>
            <w:r w:rsidR="00A41A39">
              <w:rPr>
                <w:noProof/>
                <w:webHidden/>
              </w:rPr>
            </w:r>
            <w:r w:rsidR="00A41A39">
              <w:rPr>
                <w:noProof/>
                <w:webHidden/>
              </w:rPr>
              <w:fldChar w:fldCharType="separate"/>
            </w:r>
            <w:r w:rsidR="00A41A39">
              <w:rPr>
                <w:noProof/>
                <w:webHidden/>
              </w:rPr>
              <w:t>30</w:t>
            </w:r>
            <w:r w:rsidR="00A41A39">
              <w:rPr>
                <w:noProof/>
                <w:webHidden/>
              </w:rPr>
              <w:fldChar w:fldCharType="end"/>
            </w:r>
          </w:hyperlink>
        </w:p>
        <w:p w14:paraId="0BA81195"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81" w:history="1">
            <w:r w:rsidR="00A41A39" w:rsidRPr="00481E17">
              <w:rPr>
                <w:rStyle w:val="afa"/>
                <w:noProof/>
              </w:rPr>
              <w:t>12.Требования к технологиям</w:t>
            </w:r>
            <w:r w:rsidR="00A41A39">
              <w:rPr>
                <w:noProof/>
                <w:webHidden/>
              </w:rPr>
              <w:tab/>
            </w:r>
            <w:r w:rsidR="00A41A39">
              <w:rPr>
                <w:noProof/>
                <w:webHidden/>
              </w:rPr>
              <w:fldChar w:fldCharType="begin"/>
            </w:r>
            <w:r w:rsidR="00A41A39">
              <w:rPr>
                <w:noProof/>
                <w:webHidden/>
              </w:rPr>
              <w:instrText xml:space="preserve"> PAGEREF _Toc471980781 \h </w:instrText>
            </w:r>
            <w:r w:rsidR="00A41A39">
              <w:rPr>
                <w:noProof/>
                <w:webHidden/>
              </w:rPr>
            </w:r>
            <w:r w:rsidR="00A41A39">
              <w:rPr>
                <w:noProof/>
                <w:webHidden/>
              </w:rPr>
              <w:fldChar w:fldCharType="separate"/>
            </w:r>
            <w:r w:rsidR="00A41A39">
              <w:rPr>
                <w:noProof/>
                <w:webHidden/>
              </w:rPr>
              <w:t>31</w:t>
            </w:r>
            <w:r w:rsidR="00A41A39">
              <w:rPr>
                <w:noProof/>
                <w:webHidden/>
              </w:rPr>
              <w:fldChar w:fldCharType="end"/>
            </w:r>
          </w:hyperlink>
        </w:p>
        <w:p w14:paraId="49B747DC"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82" w:history="1">
            <w:r w:rsidR="00A41A39" w:rsidRPr="00481E17">
              <w:rPr>
                <w:rStyle w:val="afa"/>
                <w:noProof/>
              </w:rPr>
              <w:t>13.Условия сдачи и приемки</w:t>
            </w:r>
            <w:r w:rsidR="00A41A39">
              <w:rPr>
                <w:noProof/>
                <w:webHidden/>
              </w:rPr>
              <w:tab/>
            </w:r>
            <w:r w:rsidR="00A41A39">
              <w:rPr>
                <w:noProof/>
                <w:webHidden/>
              </w:rPr>
              <w:fldChar w:fldCharType="begin"/>
            </w:r>
            <w:r w:rsidR="00A41A39">
              <w:rPr>
                <w:noProof/>
                <w:webHidden/>
              </w:rPr>
              <w:instrText xml:space="preserve"> PAGEREF _Toc471980782 \h </w:instrText>
            </w:r>
            <w:r w:rsidR="00A41A39">
              <w:rPr>
                <w:noProof/>
                <w:webHidden/>
              </w:rPr>
            </w:r>
            <w:r w:rsidR="00A41A39">
              <w:rPr>
                <w:noProof/>
                <w:webHidden/>
              </w:rPr>
              <w:fldChar w:fldCharType="separate"/>
            </w:r>
            <w:r w:rsidR="00A41A39">
              <w:rPr>
                <w:noProof/>
                <w:webHidden/>
              </w:rPr>
              <w:t>31</w:t>
            </w:r>
            <w:r w:rsidR="00A41A39">
              <w:rPr>
                <w:noProof/>
                <w:webHidden/>
              </w:rPr>
              <w:fldChar w:fldCharType="end"/>
            </w:r>
          </w:hyperlink>
        </w:p>
        <w:p w14:paraId="174CAEBF"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83" w:history="1">
            <w:r w:rsidR="00A41A39" w:rsidRPr="00481E17">
              <w:rPr>
                <w:rStyle w:val="afa"/>
                <w:noProof/>
              </w:rPr>
              <w:t>Приложение 1</w:t>
            </w:r>
            <w:r w:rsidR="00A41A39">
              <w:rPr>
                <w:noProof/>
                <w:webHidden/>
              </w:rPr>
              <w:tab/>
            </w:r>
            <w:r w:rsidR="00A41A39">
              <w:rPr>
                <w:noProof/>
                <w:webHidden/>
              </w:rPr>
              <w:fldChar w:fldCharType="begin"/>
            </w:r>
            <w:r w:rsidR="00A41A39">
              <w:rPr>
                <w:noProof/>
                <w:webHidden/>
              </w:rPr>
              <w:instrText xml:space="preserve"> PAGEREF _Toc471980783 \h </w:instrText>
            </w:r>
            <w:r w:rsidR="00A41A39">
              <w:rPr>
                <w:noProof/>
                <w:webHidden/>
              </w:rPr>
            </w:r>
            <w:r w:rsidR="00A41A39">
              <w:rPr>
                <w:noProof/>
                <w:webHidden/>
              </w:rPr>
              <w:fldChar w:fldCharType="separate"/>
            </w:r>
            <w:r w:rsidR="00A41A39">
              <w:rPr>
                <w:noProof/>
                <w:webHidden/>
              </w:rPr>
              <w:t>32</w:t>
            </w:r>
            <w:r w:rsidR="00A41A39">
              <w:rPr>
                <w:noProof/>
                <w:webHidden/>
              </w:rPr>
              <w:fldChar w:fldCharType="end"/>
            </w:r>
          </w:hyperlink>
        </w:p>
        <w:p w14:paraId="73D89778"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84" w:history="1">
            <w:r w:rsidR="00A41A39" w:rsidRPr="00481E17">
              <w:rPr>
                <w:rStyle w:val="afa"/>
                <w:noProof/>
              </w:rPr>
              <w:t>Приложение 2</w:t>
            </w:r>
            <w:r w:rsidR="00A41A39">
              <w:rPr>
                <w:noProof/>
                <w:webHidden/>
              </w:rPr>
              <w:tab/>
            </w:r>
            <w:r w:rsidR="00A41A39">
              <w:rPr>
                <w:noProof/>
                <w:webHidden/>
              </w:rPr>
              <w:fldChar w:fldCharType="begin"/>
            </w:r>
            <w:r w:rsidR="00A41A39">
              <w:rPr>
                <w:noProof/>
                <w:webHidden/>
              </w:rPr>
              <w:instrText xml:space="preserve"> PAGEREF _Toc471980784 \h </w:instrText>
            </w:r>
            <w:r w:rsidR="00A41A39">
              <w:rPr>
                <w:noProof/>
                <w:webHidden/>
              </w:rPr>
            </w:r>
            <w:r w:rsidR="00A41A39">
              <w:rPr>
                <w:noProof/>
                <w:webHidden/>
              </w:rPr>
              <w:fldChar w:fldCharType="separate"/>
            </w:r>
            <w:r w:rsidR="00A41A39">
              <w:rPr>
                <w:noProof/>
                <w:webHidden/>
              </w:rPr>
              <w:t>33</w:t>
            </w:r>
            <w:r w:rsidR="00A41A39">
              <w:rPr>
                <w:noProof/>
                <w:webHidden/>
              </w:rPr>
              <w:fldChar w:fldCharType="end"/>
            </w:r>
          </w:hyperlink>
        </w:p>
        <w:p w14:paraId="5737DEBD"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85" w:history="1">
            <w:r w:rsidR="00A41A39" w:rsidRPr="00481E17">
              <w:rPr>
                <w:rStyle w:val="afa"/>
                <w:noProof/>
              </w:rPr>
              <w:t>Приложение 3</w:t>
            </w:r>
            <w:r w:rsidR="00A41A39">
              <w:rPr>
                <w:noProof/>
                <w:webHidden/>
              </w:rPr>
              <w:tab/>
            </w:r>
            <w:r w:rsidR="00A41A39">
              <w:rPr>
                <w:noProof/>
                <w:webHidden/>
              </w:rPr>
              <w:fldChar w:fldCharType="begin"/>
            </w:r>
            <w:r w:rsidR="00A41A39">
              <w:rPr>
                <w:noProof/>
                <w:webHidden/>
              </w:rPr>
              <w:instrText xml:space="preserve"> PAGEREF _Toc471980785 \h </w:instrText>
            </w:r>
            <w:r w:rsidR="00A41A39">
              <w:rPr>
                <w:noProof/>
                <w:webHidden/>
              </w:rPr>
            </w:r>
            <w:r w:rsidR="00A41A39">
              <w:rPr>
                <w:noProof/>
                <w:webHidden/>
              </w:rPr>
              <w:fldChar w:fldCharType="separate"/>
            </w:r>
            <w:r w:rsidR="00A41A39">
              <w:rPr>
                <w:noProof/>
                <w:webHidden/>
              </w:rPr>
              <w:t>52</w:t>
            </w:r>
            <w:r w:rsidR="00A41A39">
              <w:rPr>
                <w:noProof/>
                <w:webHidden/>
              </w:rPr>
              <w:fldChar w:fldCharType="end"/>
            </w:r>
          </w:hyperlink>
        </w:p>
        <w:p w14:paraId="1568D427" w14:textId="77777777" w:rsidR="00A41A39" w:rsidRDefault="00101E91">
          <w:pPr>
            <w:pStyle w:val="11"/>
            <w:tabs>
              <w:tab w:val="right" w:leader="dot" w:pos="9345"/>
            </w:tabs>
            <w:rPr>
              <w:rFonts w:asciiTheme="minorHAnsi" w:eastAsiaTheme="minorEastAsia" w:hAnsiTheme="minorHAnsi" w:cstheme="minorBidi"/>
              <w:noProof/>
              <w:color w:val="auto"/>
              <w:sz w:val="22"/>
              <w:szCs w:val="22"/>
              <w:lang w:eastAsia="ru-RU" w:bidi="ar-SA"/>
            </w:rPr>
          </w:pPr>
          <w:hyperlink w:anchor="_Toc471980786" w:history="1">
            <w:r w:rsidR="00A41A39" w:rsidRPr="00481E17">
              <w:rPr>
                <w:rStyle w:val="afa"/>
                <w:noProof/>
              </w:rPr>
              <w:t>Приложение 4</w:t>
            </w:r>
            <w:r w:rsidR="00A41A39">
              <w:rPr>
                <w:noProof/>
                <w:webHidden/>
              </w:rPr>
              <w:tab/>
            </w:r>
            <w:r w:rsidR="00A41A39">
              <w:rPr>
                <w:noProof/>
                <w:webHidden/>
              </w:rPr>
              <w:fldChar w:fldCharType="begin"/>
            </w:r>
            <w:r w:rsidR="00A41A39">
              <w:rPr>
                <w:noProof/>
                <w:webHidden/>
              </w:rPr>
              <w:instrText xml:space="preserve"> PAGEREF _Toc471980786 \h </w:instrText>
            </w:r>
            <w:r w:rsidR="00A41A39">
              <w:rPr>
                <w:noProof/>
                <w:webHidden/>
              </w:rPr>
            </w:r>
            <w:r w:rsidR="00A41A39">
              <w:rPr>
                <w:noProof/>
                <w:webHidden/>
              </w:rPr>
              <w:fldChar w:fldCharType="separate"/>
            </w:r>
            <w:r w:rsidR="00A41A39">
              <w:rPr>
                <w:noProof/>
                <w:webHidden/>
              </w:rPr>
              <w:t>53</w:t>
            </w:r>
            <w:r w:rsidR="00A41A39">
              <w:rPr>
                <w:noProof/>
                <w:webHidden/>
              </w:rPr>
              <w:fldChar w:fldCharType="end"/>
            </w:r>
          </w:hyperlink>
        </w:p>
        <w:p w14:paraId="1DEFA586" w14:textId="77777777" w:rsidR="00342776" w:rsidRDefault="00FD5248">
          <w:r>
            <w:fldChar w:fldCharType="end"/>
          </w:r>
        </w:p>
      </w:sdtContent>
    </w:sdt>
    <w:p w14:paraId="0DADC2C0" w14:textId="77777777" w:rsidR="00342776" w:rsidRDefault="00342776">
      <w:pPr>
        <w:pStyle w:val="ac"/>
      </w:pPr>
    </w:p>
    <w:p w14:paraId="5E14F4A6" w14:textId="77777777" w:rsidR="00342776" w:rsidRDefault="00342776">
      <w:pPr>
        <w:pStyle w:val="ac"/>
      </w:pPr>
    </w:p>
    <w:p w14:paraId="64FA6748" w14:textId="77777777" w:rsidR="00342776" w:rsidRDefault="00342776">
      <w:pPr>
        <w:pStyle w:val="ac"/>
      </w:pPr>
    </w:p>
    <w:p w14:paraId="75593355" w14:textId="77777777" w:rsidR="00342776" w:rsidRDefault="00342776">
      <w:pPr>
        <w:pStyle w:val="ac"/>
      </w:pPr>
    </w:p>
    <w:p w14:paraId="7A133F95" w14:textId="77777777" w:rsidR="00342776" w:rsidRDefault="00342776">
      <w:pPr>
        <w:pStyle w:val="ac"/>
      </w:pPr>
    </w:p>
    <w:p w14:paraId="4F7B3322" w14:textId="77777777" w:rsidR="00342776" w:rsidRDefault="00342776">
      <w:pPr>
        <w:pStyle w:val="ac"/>
      </w:pPr>
    </w:p>
    <w:p w14:paraId="446590DE" w14:textId="77777777" w:rsidR="00342776" w:rsidRDefault="00342776">
      <w:pPr>
        <w:pStyle w:val="ac"/>
      </w:pPr>
    </w:p>
    <w:p w14:paraId="0773759C" w14:textId="77777777" w:rsidR="00342776" w:rsidRDefault="00342776">
      <w:pPr>
        <w:pStyle w:val="ac"/>
      </w:pPr>
    </w:p>
    <w:p w14:paraId="737396CB" w14:textId="77777777" w:rsidR="00342776" w:rsidRDefault="00342776">
      <w:pPr>
        <w:pStyle w:val="ac"/>
      </w:pPr>
    </w:p>
    <w:p w14:paraId="346CE1A2" w14:textId="77777777" w:rsidR="00CC2EAA" w:rsidRDefault="00CC2EAA">
      <w:pPr>
        <w:pStyle w:val="ac"/>
      </w:pPr>
    </w:p>
    <w:p w14:paraId="5018CF4E" w14:textId="77777777" w:rsidR="00342776" w:rsidRDefault="00342776">
      <w:pPr>
        <w:pStyle w:val="ac"/>
      </w:pPr>
    </w:p>
    <w:p w14:paraId="62D5B9CD" w14:textId="77777777" w:rsidR="00342776" w:rsidRDefault="00342776">
      <w:pPr>
        <w:pStyle w:val="ac"/>
      </w:pPr>
    </w:p>
    <w:p w14:paraId="3C45DED7" w14:textId="77777777" w:rsidR="00342776" w:rsidRDefault="00FD5248">
      <w:pPr>
        <w:pStyle w:val="1"/>
        <w:ind w:left="720"/>
      </w:pPr>
      <w:bookmarkStart w:id="0" w:name="_Toc462131083"/>
      <w:bookmarkStart w:id="1" w:name="_Toc471980770"/>
      <w:bookmarkEnd w:id="0"/>
      <w:r>
        <w:t>1.Описание системы</w:t>
      </w:r>
      <w:bookmarkEnd w:id="1"/>
    </w:p>
    <w:p w14:paraId="5F82B120" w14:textId="77777777" w:rsidR="00342776" w:rsidRDefault="00FD5248">
      <w:r>
        <w:t> </w:t>
      </w:r>
    </w:p>
    <w:p w14:paraId="33D1FC5B" w14:textId="77777777" w:rsidR="00342776" w:rsidRDefault="00FD5248">
      <w:pPr>
        <w:ind w:firstLine="360"/>
        <w:jc w:val="both"/>
      </w:pPr>
      <w:r>
        <w:t>Для компании «</w:t>
      </w:r>
      <w:proofErr w:type="spellStart"/>
      <w:r>
        <w:t>Колорэкспресс</w:t>
      </w:r>
      <w:proofErr w:type="spellEnd"/>
      <w:r>
        <w:t xml:space="preserve">» (далее – компания) необходимо разработать </w:t>
      </w:r>
      <w:r>
        <w:rPr>
          <w:highlight w:val="white"/>
        </w:rPr>
        <w:t>корпоративный</w:t>
      </w:r>
      <w:r>
        <w:t xml:space="preserve"> веб-сайт – инструмент, позволяющий оперативно осуществлять продажу рекламных площадей, с личным кабинетом для двух типов пользователей (заказчика и сотрудника компании). </w:t>
      </w:r>
    </w:p>
    <w:p w14:paraId="19CAFFD5" w14:textId="77777777" w:rsidR="00342776" w:rsidRDefault="00FD5248">
      <w:pPr>
        <w:ind w:firstLine="360"/>
        <w:jc w:val="both"/>
      </w:pPr>
      <w:r>
        <w:t>Заказчикам компании предлагаются следующие виды рекламных площадей:</w:t>
      </w:r>
    </w:p>
    <w:p w14:paraId="1BC560E1" w14:textId="77777777" w:rsidR="00342776" w:rsidRDefault="00FD5248">
      <w:pPr>
        <w:jc w:val="both"/>
      </w:pPr>
      <w:r>
        <w:t>- щитовые рекламные конструкции: 3х9м, 4х8м, 3х12м.;</w:t>
      </w:r>
    </w:p>
    <w:p w14:paraId="7E224AB0" w14:textId="7B6250FE" w:rsidR="00342776" w:rsidRDefault="00F20765">
      <w:pPr>
        <w:jc w:val="both"/>
      </w:pPr>
      <w:r>
        <w:t>- брандмауэры:16х6м, 13,5х5,15</w:t>
      </w:r>
      <w:r w:rsidR="00FD5248">
        <w:t>;</w:t>
      </w:r>
    </w:p>
    <w:p w14:paraId="04982F90" w14:textId="77777777" w:rsidR="00342776" w:rsidRDefault="00FD5248">
      <w:pPr>
        <w:jc w:val="both"/>
      </w:pPr>
      <w:r>
        <w:t>- настенные световые короба: 3х6м, 8х4м, 4,5х3м.;</w:t>
      </w:r>
    </w:p>
    <w:p w14:paraId="5D6550E5" w14:textId="05CA2520" w:rsidR="00342776" w:rsidRDefault="00FD5248">
      <w:pPr>
        <w:jc w:val="both"/>
      </w:pPr>
      <w:r>
        <w:t>- рекламные конструкции на путепроводах: 1,8х12м</w:t>
      </w:r>
      <w:r w:rsidR="00F20765" w:rsidRPr="00F20765">
        <w:t>.</w:t>
      </w:r>
      <w:r>
        <w:t>, 1,8х36м.;</w:t>
      </w:r>
    </w:p>
    <w:p w14:paraId="12DD5A21" w14:textId="77777777" w:rsidR="00342776" w:rsidRDefault="00FD5248">
      <w:pPr>
        <w:jc w:val="both"/>
      </w:pPr>
      <w:r>
        <w:t xml:space="preserve">- </w:t>
      </w:r>
      <w:proofErr w:type="spellStart"/>
      <w:r>
        <w:t>надкрышные</w:t>
      </w:r>
      <w:proofErr w:type="spellEnd"/>
      <w:r>
        <w:t xml:space="preserve"> световые короба: 3х6м.;</w:t>
      </w:r>
    </w:p>
    <w:p w14:paraId="50D75DE8" w14:textId="77777777" w:rsidR="00342776" w:rsidRDefault="00FD5248">
      <w:pPr>
        <w:jc w:val="both"/>
      </w:pPr>
      <w:r>
        <w:t>- рекламные конструкции в метро и переходе: 1,3х5м,1,3х2м.</w:t>
      </w:r>
    </w:p>
    <w:p w14:paraId="713A76C7" w14:textId="77777777" w:rsidR="00342776" w:rsidRDefault="00FD5248" w:rsidP="00753833">
      <w:pPr>
        <w:ind w:firstLine="426"/>
        <w:jc w:val="both"/>
      </w:pPr>
      <w:r>
        <w:t>При разработке ресурса необходимо учитывать сферу деятельности компании и ее целевую аудиторию. Целевая аудитория — пользователи обоих полов от 25 до 45 лет, активные пользователи ПК с высшим образованием, руководители/специалисты отделов маркетинга и рекламы и специалисты рекламных агентств.</w:t>
      </w:r>
    </w:p>
    <w:p w14:paraId="6AEBA6E7" w14:textId="77777777" w:rsidR="00342776" w:rsidRDefault="00FD5248" w:rsidP="00753833">
      <w:pPr>
        <w:ind w:firstLine="426"/>
        <w:jc w:val="both"/>
      </w:pPr>
      <w:r>
        <w:t>Для оперативного взаимодействия с клиентами необходимо предусмотреть функционал:</w:t>
      </w:r>
    </w:p>
    <w:p w14:paraId="6D6EDA6F" w14:textId="77777777" w:rsidR="00342776" w:rsidRDefault="00FD5248">
      <w:pPr>
        <w:jc w:val="both"/>
      </w:pPr>
      <w:r>
        <w:t xml:space="preserve">- бронирования и резервирования конструкций через сайт; </w:t>
      </w:r>
    </w:p>
    <w:p w14:paraId="50BED187" w14:textId="77777777" w:rsidR="00342776" w:rsidRDefault="00FD5248">
      <w:pPr>
        <w:jc w:val="both"/>
      </w:pPr>
      <w:r>
        <w:t>- загрузки и выгрузки документов через кабинет пользователя;</w:t>
      </w:r>
    </w:p>
    <w:p w14:paraId="437915F6" w14:textId="77777777" w:rsidR="00342776" w:rsidRDefault="00FD5248">
      <w:pPr>
        <w:jc w:val="both"/>
      </w:pPr>
      <w:r>
        <w:t xml:space="preserve">- формирования отчетов по </w:t>
      </w:r>
      <w:r w:rsidR="00FF4C28">
        <w:t xml:space="preserve">выбранным </w:t>
      </w:r>
      <w:r>
        <w:t>рекламным объектам.</w:t>
      </w:r>
    </w:p>
    <w:p w14:paraId="174C6A1E" w14:textId="77777777" w:rsidR="00342776" w:rsidRDefault="00FD5248" w:rsidP="00753833">
      <w:pPr>
        <w:ind w:firstLine="426"/>
        <w:jc w:val="both"/>
      </w:pPr>
      <w:r>
        <w:t>Сайт должен иметь современный и дружественный интерфейс, простую и интуитивно понятную структуру, обеспечивая при этом переход к необходимой странице в минимальное количество кликов.</w:t>
      </w:r>
    </w:p>
    <w:p w14:paraId="698FBC04" w14:textId="77777777" w:rsidR="00342776" w:rsidRDefault="00FD5248">
      <w:pPr>
        <w:jc w:val="both"/>
      </w:pPr>
      <w:r>
        <w:t> </w:t>
      </w:r>
    </w:p>
    <w:p w14:paraId="4A2CCB5B" w14:textId="77777777" w:rsidR="00342776" w:rsidRDefault="00FD5248">
      <w:r>
        <w:t> </w:t>
      </w:r>
    </w:p>
    <w:p w14:paraId="33823D19" w14:textId="77777777" w:rsidR="00342776" w:rsidRDefault="00342776"/>
    <w:p w14:paraId="266EB629" w14:textId="77777777" w:rsidR="00342776" w:rsidRDefault="00342776"/>
    <w:p w14:paraId="004F00B7" w14:textId="77777777" w:rsidR="00342776" w:rsidRDefault="00342776"/>
    <w:p w14:paraId="71DB1A55" w14:textId="77777777" w:rsidR="00342776" w:rsidRDefault="00342776"/>
    <w:p w14:paraId="7D8E3560" w14:textId="77777777" w:rsidR="00342776" w:rsidRDefault="00342776"/>
    <w:p w14:paraId="53A28DE6" w14:textId="77777777" w:rsidR="00342776" w:rsidRDefault="00342776"/>
    <w:p w14:paraId="1E2A8B4C" w14:textId="77777777" w:rsidR="00342776" w:rsidRDefault="00342776"/>
    <w:p w14:paraId="612E94CF" w14:textId="77777777" w:rsidR="00342776" w:rsidRDefault="00342776"/>
    <w:p w14:paraId="530FBDDD" w14:textId="77777777" w:rsidR="00342776" w:rsidRDefault="00342776"/>
    <w:p w14:paraId="1DF39A02" w14:textId="77777777" w:rsidR="00342776" w:rsidRDefault="00342776"/>
    <w:p w14:paraId="25680696" w14:textId="77777777" w:rsidR="00342776" w:rsidRDefault="00342776"/>
    <w:p w14:paraId="22D16363" w14:textId="77777777" w:rsidR="00342776" w:rsidRDefault="00FD5248">
      <w:r>
        <w:t>  </w:t>
      </w:r>
    </w:p>
    <w:p w14:paraId="55DE9DF6" w14:textId="77777777" w:rsidR="00A10FB7" w:rsidRDefault="00A10FB7"/>
    <w:p w14:paraId="147475B3" w14:textId="77777777" w:rsidR="00342776" w:rsidRDefault="00FD5248">
      <w:pPr>
        <w:pStyle w:val="1"/>
        <w:ind w:left="720"/>
      </w:pPr>
      <w:bookmarkStart w:id="2" w:name="_Toc462131084"/>
      <w:bookmarkStart w:id="3" w:name="_Toc471980771"/>
      <w:bookmarkEnd w:id="2"/>
      <w:r>
        <w:lastRenderedPageBreak/>
        <w:t>2.Эксплуатационное назначение</w:t>
      </w:r>
      <w:bookmarkEnd w:id="3"/>
    </w:p>
    <w:p w14:paraId="52D41956" w14:textId="77777777" w:rsidR="00342776" w:rsidRDefault="00FD5248">
      <w:r>
        <w:t> </w:t>
      </w:r>
    </w:p>
    <w:p w14:paraId="2DDCD2C2" w14:textId="77777777" w:rsidR="00342776" w:rsidRDefault="00FD5248">
      <w:pPr>
        <w:jc w:val="both"/>
      </w:pPr>
      <w:r>
        <w:t>Эксплуатационным назначением сайта является:</w:t>
      </w:r>
    </w:p>
    <w:p w14:paraId="0B8E2024" w14:textId="77777777" w:rsidR="00342776" w:rsidRDefault="00FD5248">
      <w:pPr>
        <w:jc w:val="both"/>
      </w:pPr>
      <w:r>
        <w:t>- привлечение новых клиентов;</w:t>
      </w:r>
    </w:p>
    <w:p w14:paraId="6673B960" w14:textId="77777777" w:rsidR="00342776" w:rsidRDefault="00FD5248">
      <w:pPr>
        <w:jc w:val="both"/>
      </w:pPr>
      <w:r>
        <w:t>- предоставление клиентам удобного сервиса для аренды рекламных площадей и доступа к информации по занятости площадей в режиме реального времени;</w:t>
      </w:r>
    </w:p>
    <w:p w14:paraId="009B8FD7" w14:textId="77777777" w:rsidR="00342776" w:rsidRDefault="00FD5248">
      <w:pPr>
        <w:jc w:val="both"/>
      </w:pPr>
      <w:r>
        <w:t xml:space="preserve">- предоставление клиентам возможности просмотра и скачивания документов  (договоры, акты) и информации по сделкам (задолженности); </w:t>
      </w:r>
    </w:p>
    <w:p w14:paraId="6AE9D729" w14:textId="77777777" w:rsidR="00342776" w:rsidRDefault="00FD5248">
      <w:pPr>
        <w:jc w:val="both"/>
      </w:pPr>
      <w:r>
        <w:t>- предоставление сотрудникам компании возможность работать с сеткой занятости и документами клиентов;</w:t>
      </w:r>
    </w:p>
    <w:p w14:paraId="27F0389B" w14:textId="77777777" w:rsidR="00342776" w:rsidRDefault="00FD5248">
      <w:pPr>
        <w:jc w:val="both"/>
      </w:pPr>
      <w:r>
        <w:t>- предоставление удобного инструмента отслеживания информации по конструкциям: резервы, бронировки;</w:t>
      </w:r>
    </w:p>
    <w:p w14:paraId="45B8694D" w14:textId="77777777" w:rsidR="00342776" w:rsidRDefault="00FD5248">
      <w:pPr>
        <w:jc w:val="both"/>
      </w:pPr>
      <w:r>
        <w:t xml:space="preserve">- предоставление возможности выгрузки статистики по рекламным конструкциям (для реализации данной функции будет разработан механизм выгрузки отчетов в формате </w:t>
      </w:r>
      <w:proofErr w:type="spellStart"/>
      <w:r>
        <w:t>xls</w:t>
      </w:r>
      <w:proofErr w:type="spellEnd"/>
      <w:r>
        <w:t>); </w:t>
      </w:r>
    </w:p>
    <w:p w14:paraId="4EAC8464" w14:textId="77777777" w:rsidR="00342776" w:rsidRDefault="00FD5248">
      <w:pPr>
        <w:jc w:val="both"/>
      </w:pPr>
      <w:r>
        <w:t> - предоставление информации о компании.</w:t>
      </w:r>
    </w:p>
    <w:p w14:paraId="4B5FCCDD" w14:textId="77777777" w:rsidR="00342776" w:rsidRDefault="00342776"/>
    <w:p w14:paraId="354320A3" w14:textId="77777777" w:rsidR="00342776" w:rsidRDefault="00342776"/>
    <w:p w14:paraId="6B47EBB2" w14:textId="77777777" w:rsidR="00342776" w:rsidRDefault="00342776"/>
    <w:p w14:paraId="412A0DBD" w14:textId="77777777" w:rsidR="00342776" w:rsidRDefault="00342776"/>
    <w:p w14:paraId="055DF217" w14:textId="77777777" w:rsidR="00342776" w:rsidRDefault="00342776"/>
    <w:p w14:paraId="001D1B73" w14:textId="77777777" w:rsidR="00342776" w:rsidRDefault="00342776"/>
    <w:p w14:paraId="77B2BC01" w14:textId="77777777" w:rsidR="00342776" w:rsidRDefault="00342776"/>
    <w:p w14:paraId="1EE3592B" w14:textId="77777777" w:rsidR="00342776" w:rsidRDefault="00342776"/>
    <w:p w14:paraId="12E09094" w14:textId="77777777" w:rsidR="00342776" w:rsidRDefault="00342776"/>
    <w:p w14:paraId="4C173BF5" w14:textId="77777777" w:rsidR="00342776" w:rsidRDefault="00342776"/>
    <w:p w14:paraId="3263F6B4" w14:textId="77777777" w:rsidR="00342776" w:rsidRDefault="00342776"/>
    <w:p w14:paraId="3FFC22EB" w14:textId="77777777" w:rsidR="00342776" w:rsidRDefault="00342776"/>
    <w:p w14:paraId="46D46ECE" w14:textId="77777777" w:rsidR="00342776" w:rsidRDefault="00342776"/>
    <w:p w14:paraId="5EABC214" w14:textId="77777777" w:rsidR="00342776" w:rsidRDefault="00342776"/>
    <w:p w14:paraId="7E417305" w14:textId="77777777" w:rsidR="00342776" w:rsidRDefault="00342776"/>
    <w:p w14:paraId="2FE68D64" w14:textId="77777777" w:rsidR="00342776" w:rsidRDefault="00342776"/>
    <w:p w14:paraId="3ACAF17F" w14:textId="77777777" w:rsidR="00342776" w:rsidRDefault="00342776"/>
    <w:p w14:paraId="169F6982" w14:textId="77777777" w:rsidR="00342776" w:rsidRDefault="00342776"/>
    <w:p w14:paraId="7C9F67EE" w14:textId="77777777" w:rsidR="00342776" w:rsidRDefault="00FD5248">
      <w:pPr>
        <w:widowControl/>
      </w:pPr>
      <w:r>
        <w:br w:type="page"/>
      </w:r>
    </w:p>
    <w:p w14:paraId="0A630F26" w14:textId="77777777" w:rsidR="00342776" w:rsidRDefault="00342776">
      <w:pPr>
        <w:sectPr w:rsidR="00342776">
          <w:footerReference w:type="default" r:id="rId8"/>
          <w:pgSz w:w="11906" w:h="16838"/>
          <w:pgMar w:top="1134" w:right="850" w:bottom="1134" w:left="1701" w:header="0" w:footer="708" w:gutter="0"/>
          <w:cols w:space="720"/>
          <w:formProt w:val="0"/>
          <w:titlePg/>
          <w:docGrid w:linePitch="381" w:charSpace="-14337"/>
        </w:sectPr>
      </w:pPr>
    </w:p>
    <w:p w14:paraId="1548D7AF" w14:textId="77777777" w:rsidR="00342776" w:rsidRDefault="00FD5248">
      <w:pPr>
        <w:pStyle w:val="1"/>
        <w:ind w:left="720"/>
      </w:pPr>
      <w:bookmarkStart w:id="4" w:name="_Toc459468905"/>
      <w:bookmarkStart w:id="5" w:name="_Toc462131085"/>
      <w:bookmarkStart w:id="6" w:name="_Toc471980772"/>
      <w:bookmarkEnd w:id="4"/>
      <w:bookmarkEnd w:id="5"/>
      <w:r>
        <w:lastRenderedPageBreak/>
        <w:t>3.Функциональное назначение</w:t>
      </w:r>
      <w:bookmarkEnd w:id="6"/>
    </w:p>
    <w:p w14:paraId="268714DD" w14:textId="77777777" w:rsidR="00342776" w:rsidRDefault="00FD5248">
      <w:pPr>
        <w:jc w:val="both"/>
      </w:pPr>
      <w:r>
        <w:t> </w:t>
      </w:r>
    </w:p>
    <w:p w14:paraId="27383648" w14:textId="77777777" w:rsidR="00342776" w:rsidRDefault="00FD5248">
      <w:pPr>
        <w:jc w:val="both"/>
      </w:pPr>
      <w:r>
        <w:t>Сайт должен предоставлять:</w:t>
      </w:r>
    </w:p>
    <w:p w14:paraId="32873363" w14:textId="77777777" w:rsidR="00342776" w:rsidRDefault="00753833">
      <w:pPr>
        <w:jc w:val="both"/>
      </w:pPr>
      <w:r>
        <w:t>- общую информацию о компании</w:t>
      </w:r>
      <w:r w:rsidR="00FD5248">
        <w:t>;</w:t>
      </w:r>
    </w:p>
    <w:p w14:paraId="07CB1E88" w14:textId="77777777" w:rsidR="00342776" w:rsidRDefault="00FD5248">
      <w:pPr>
        <w:jc w:val="both"/>
      </w:pPr>
      <w:r>
        <w:t>- информацию об открытых вакансиях компании;</w:t>
      </w:r>
    </w:p>
    <w:p w14:paraId="165EF86A" w14:textId="77777777" w:rsidR="00342776" w:rsidRDefault="00FD5248">
      <w:pPr>
        <w:jc w:val="both"/>
      </w:pPr>
      <w:r>
        <w:t>-возможность просматривать полную информацию о рекламных конструкциях;</w:t>
      </w:r>
    </w:p>
    <w:p w14:paraId="546CA60A" w14:textId="77777777" w:rsidR="00342776" w:rsidRDefault="00FD5248">
      <w:pPr>
        <w:jc w:val="both"/>
      </w:pPr>
      <w:r>
        <w:t xml:space="preserve">- возможность </w:t>
      </w:r>
      <w:r w:rsidR="00753833">
        <w:t>откладывать</w:t>
      </w:r>
      <w:r>
        <w:t xml:space="preserve"> и бронировать конструкции;</w:t>
      </w:r>
    </w:p>
    <w:p w14:paraId="672ABBED" w14:textId="77777777" w:rsidR="00342776" w:rsidRDefault="00FD5248">
      <w:pPr>
        <w:jc w:val="both"/>
      </w:pPr>
      <w:r>
        <w:t>- личные кабинеты для клиентов и сотрудников компании;</w:t>
      </w:r>
    </w:p>
    <w:p w14:paraId="6D785B52" w14:textId="77777777" w:rsidR="00342776" w:rsidRDefault="00FD5248">
      <w:pPr>
        <w:jc w:val="both"/>
      </w:pPr>
      <w:r>
        <w:t>- возможность формирования статистических отчетов;</w:t>
      </w:r>
    </w:p>
    <w:p w14:paraId="3D544C07" w14:textId="77777777" w:rsidR="00342776" w:rsidRDefault="00FD5248">
      <w:pPr>
        <w:jc w:val="both"/>
      </w:pPr>
      <w:r>
        <w:t>- возможность загрузки и выгрузки документов;</w:t>
      </w:r>
    </w:p>
    <w:p w14:paraId="65F59077" w14:textId="77777777" w:rsidR="00342776" w:rsidRDefault="00FD5248">
      <w:pPr>
        <w:jc w:val="both"/>
      </w:pPr>
      <w:r>
        <w:t>- инструментарий по обмену данными с CRM и 1C.</w:t>
      </w:r>
    </w:p>
    <w:p w14:paraId="18B422F6" w14:textId="77777777" w:rsidR="00342776" w:rsidRDefault="00FD5248">
      <w:pPr>
        <w:jc w:val="both"/>
      </w:pPr>
      <w:r>
        <w:t> </w:t>
      </w:r>
    </w:p>
    <w:p w14:paraId="51AE0943" w14:textId="77777777" w:rsidR="00342776" w:rsidRDefault="00342776">
      <w:pPr>
        <w:jc w:val="both"/>
      </w:pPr>
    </w:p>
    <w:p w14:paraId="1CA63DA3" w14:textId="77777777" w:rsidR="00342776" w:rsidRDefault="00342776">
      <w:pPr>
        <w:jc w:val="both"/>
      </w:pPr>
    </w:p>
    <w:p w14:paraId="30975814" w14:textId="77777777" w:rsidR="00342776" w:rsidRDefault="00342776">
      <w:pPr>
        <w:jc w:val="both"/>
      </w:pPr>
    </w:p>
    <w:p w14:paraId="391AC425" w14:textId="77777777" w:rsidR="00342776" w:rsidRDefault="00342776">
      <w:pPr>
        <w:jc w:val="both"/>
      </w:pPr>
    </w:p>
    <w:p w14:paraId="52E380DA" w14:textId="77777777" w:rsidR="00342776" w:rsidRDefault="00342776">
      <w:pPr>
        <w:jc w:val="both"/>
      </w:pPr>
    </w:p>
    <w:p w14:paraId="7CD31AFC" w14:textId="77777777" w:rsidR="00342776" w:rsidRDefault="00342776">
      <w:pPr>
        <w:jc w:val="both"/>
      </w:pPr>
    </w:p>
    <w:p w14:paraId="49BF360C" w14:textId="77777777" w:rsidR="00342776" w:rsidRDefault="00342776">
      <w:pPr>
        <w:jc w:val="both"/>
      </w:pPr>
    </w:p>
    <w:p w14:paraId="478957FB" w14:textId="77777777" w:rsidR="00342776" w:rsidRDefault="00342776">
      <w:pPr>
        <w:jc w:val="both"/>
      </w:pPr>
    </w:p>
    <w:p w14:paraId="7B01080E" w14:textId="77777777" w:rsidR="00342776" w:rsidRDefault="00342776">
      <w:pPr>
        <w:jc w:val="both"/>
      </w:pPr>
    </w:p>
    <w:p w14:paraId="719EF30D" w14:textId="77777777" w:rsidR="00342776" w:rsidRDefault="00342776">
      <w:pPr>
        <w:jc w:val="both"/>
      </w:pPr>
    </w:p>
    <w:p w14:paraId="79DF1E33" w14:textId="77777777" w:rsidR="00342776" w:rsidRDefault="00342776">
      <w:pPr>
        <w:jc w:val="both"/>
      </w:pPr>
    </w:p>
    <w:p w14:paraId="7F967AB1" w14:textId="77777777" w:rsidR="00342776" w:rsidRDefault="00342776">
      <w:pPr>
        <w:jc w:val="both"/>
      </w:pPr>
    </w:p>
    <w:p w14:paraId="4AEDD55B" w14:textId="77777777" w:rsidR="00342776" w:rsidRDefault="00342776">
      <w:pPr>
        <w:jc w:val="both"/>
      </w:pPr>
    </w:p>
    <w:p w14:paraId="211EE40B" w14:textId="77777777" w:rsidR="00342776" w:rsidRDefault="00342776">
      <w:pPr>
        <w:jc w:val="both"/>
      </w:pPr>
    </w:p>
    <w:p w14:paraId="391F479F" w14:textId="77777777" w:rsidR="00342776" w:rsidRDefault="00342776">
      <w:pPr>
        <w:jc w:val="both"/>
      </w:pPr>
    </w:p>
    <w:p w14:paraId="000B7F80" w14:textId="77777777" w:rsidR="00342776" w:rsidRDefault="00342776">
      <w:pPr>
        <w:jc w:val="both"/>
      </w:pPr>
    </w:p>
    <w:p w14:paraId="5426F1B8" w14:textId="77777777" w:rsidR="00342776" w:rsidRDefault="00342776">
      <w:pPr>
        <w:jc w:val="both"/>
      </w:pPr>
    </w:p>
    <w:p w14:paraId="7513FDBA" w14:textId="77777777" w:rsidR="00342776" w:rsidRDefault="00342776">
      <w:pPr>
        <w:jc w:val="both"/>
      </w:pPr>
    </w:p>
    <w:p w14:paraId="1AF9C6E7" w14:textId="77777777" w:rsidR="00342776" w:rsidRDefault="00342776">
      <w:pPr>
        <w:jc w:val="both"/>
      </w:pPr>
    </w:p>
    <w:p w14:paraId="7B5048FB" w14:textId="77777777" w:rsidR="00342776" w:rsidRDefault="00342776">
      <w:pPr>
        <w:jc w:val="both"/>
      </w:pPr>
    </w:p>
    <w:p w14:paraId="520CC6CF" w14:textId="77777777" w:rsidR="00342776" w:rsidRDefault="00342776">
      <w:pPr>
        <w:jc w:val="both"/>
      </w:pPr>
    </w:p>
    <w:p w14:paraId="4F33D654" w14:textId="77777777" w:rsidR="00342776" w:rsidRDefault="00342776">
      <w:pPr>
        <w:jc w:val="both"/>
      </w:pPr>
    </w:p>
    <w:p w14:paraId="12B23A45" w14:textId="77777777" w:rsidR="00342776" w:rsidRDefault="00342776">
      <w:pPr>
        <w:widowControl/>
        <w:sectPr w:rsidR="00342776">
          <w:footerReference w:type="default" r:id="rId9"/>
          <w:pgSz w:w="11906" w:h="16838"/>
          <w:pgMar w:top="1134" w:right="850" w:bottom="1134" w:left="1701" w:header="0" w:footer="708" w:gutter="0"/>
          <w:cols w:space="720"/>
          <w:formProt w:val="0"/>
          <w:docGrid w:linePitch="360" w:charSpace="-14337"/>
        </w:sectPr>
      </w:pPr>
    </w:p>
    <w:p w14:paraId="5A72362B" w14:textId="77777777" w:rsidR="00342776" w:rsidRDefault="00FD5248" w:rsidP="004F4F24">
      <w:pPr>
        <w:pStyle w:val="1"/>
        <w:ind w:left="720"/>
      </w:pPr>
      <w:bookmarkStart w:id="7" w:name="_Toc462131086"/>
      <w:bookmarkStart w:id="8" w:name="_Toc471980773"/>
      <w:bookmarkEnd w:id="7"/>
      <w:r>
        <w:lastRenderedPageBreak/>
        <w:t>4.Термины и сокращения</w:t>
      </w:r>
      <w:bookmarkEnd w:id="8"/>
    </w:p>
    <w:p w14:paraId="6A94E5F0" w14:textId="77777777" w:rsidR="00342776" w:rsidRDefault="00FD5248">
      <w:pPr>
        <w:jc w:val="both"/>
      </w:pPr>
      <w:r>
        <w:rPr>
          <w:b/>
        </w:rPr>
        <w:t>Конечный заказчик (потребитель)</w:t>
      </w:r>
      <w:r>
        <w:t xml:space="preserve"> – юридическое лицо, непосредственно заинтересованное в аренде рекламных конструкций;</w:t>
      </w:r>
    </w:p>
    <w:p w14:paraId="6D460B9D" w14:textId="77777777" w:rsidR="00342776" w:rsidRDefault="00FD5248">
      <w:pPr>
        <w:jc w:val="both"/>
      </w:pPr>
      <w:r>
        <w:rPr>
          <w:b/>
        </w:rPr>
        <w:t>Рекламное агентство</w:t>
      </w:r>
      <w:r>
        <w:t xml:space="preserve"> – юридическое лицо, являющееся посредником между компанией «</w:t>
      </w:r>
      <w:proofErr w:type="spellStart"/>
      <w:r>
        <w:t>Колорэкспресс</w:t>
      </w:r>
      <w:proofErr w:type="spellEnd"/>
      <w:r>
        <w:t>» и конечным заказчиком.</w:t>
      </w:r>
    </w:p>
    <w:p w14:paraId="333887AA" w14:textId="6A32D353" w:rsidR="00342776" w:rsidRDefault="00D15362">
      <w:pPr>
        <w:jc w:val="both"/>
      </w:pPr>
      <w:r>
        <w:rPr>
          <w:b/>
        </w:rPr>
        <w:t>Сюжет (</w:t>
      </w:r>
      <w:proofErr w:type="spellStart"/>
      <w:r>
        <w:rPr>
          <w:b/>
        </w:rPr>
        <w:t>субклиенты</w:t>
      </w:r>
      <w:proofErr w:type="spellEnd"/>
      <w:r>
        <w:rPr>
          <w:b/>
        </w:rPr>
        <w:t>)</w:t>
      </w:r>
      <w:r w:rsidR="00FD5248">
        <w:rPr>
          <w:b/>
        </w:rPr>
        <w:t xml:space="preserve"> </w:t>
      </w:r>
      <w:r w:rsidR="00FD5248">
        <w:t>– юридические лица, работающие с компанией через рекламные агентства.</w:t>
      </w:r>
    </w:p>
    <w:p w14:paraId="1AB94187" w14:textId="77777777" w:rsidR="00342776" w:rsidRDefault="00FD5248">
      <w:pPr>
        <w:jc w:val="both"/>
      </w:pPr>
      <w:r>
        <w:rPr>
          <w:b/>
        </w:rPr>
        <w:t>Рекламные площади</w:t>
      </w:r>
      <w:r>
        <w:t xml:space="preserve"> – рекламные конструкции разных форматов (далее - РК).</w:t>
      </w:r>
    </w:p>
    <w:p w14:paraId="5013976F" w14:textId="77777777" w:rsidR="00342776" w:rsidRDefault="00FD5248">
      <w:pPr>
        <w:jc w:val="both"/>
      </w:pPr>
      <w:r>
        <w:rPr>
          <w:b/>
        </w:rPr>
        <w:t>Сетка занятости</w:t>
      </w:r>
      <w:r>
        <w:t xml:space="preserve"> – инструмент, используемый сайтом/сотрудниками для резервирования и бронирования сторон, также позволяющий видеть общую информацию по бронируемым и резервируемым сторонам и заказчикам, включающий в себя даты занятости конструкций и их статусы.</w:t>
      </w:r>
    </w:p>
    <w:p w14:paraId="1AA54A6E" w14:textId="77777777" w:rsidR="00342776" w:rsidRDefault="00FD5248">
      <w:pPr>
        <w:jc w:val="both"/>
      </w:pPr>
      <w:r>
        <w:rPr>
          <w:b/>
        </w:rPr>
        <w:t>Статус «Бронь» (</w:t>
      </w:r>
      <w:r w:rsidR="00345649">
        <w:rPr>
          <w:b/>
        </w:rPr>
        <w:t>«Купить»</w:t>
      </w:r>
      <w:r>
        <w:rPr>
          <w:b/>
        </w:rPr>
        <w:t>)</w:t>
      </w:r>
      <w:r>
        <w:t xml:space="preserve"> – заявка на аренду рекламной площади от зарегистрированного пользователя. </w:t>
      </w:r>
      <w:r w:rsidR="00345649">
        <w:t xml:space="preserve"> Покупка</w:t>
      </w:r>
      <w:r>
        <w:t xml:space="preserve"> предполагает заполнение дополнительных полей (реквизиты) в специальной форме для нового клиента. </w:t>
      </w:r>
    </w:p>
    <w:p w14:paraId="52250DEA" w14:textId="77777777" w:rsidR="00342776" w:rsidRDefault="00FD5248">
      <w:pPr>
        <w:jc w:val="both"/>
      </w:pPr>
      <w:r>
        <w:rPr>
          <w:b/>
        </w:rPr>
        <w:t>Статус «Резерв» (</w:t>
      </w:r>
      <w:r w:rsidR="004F4F24">
        <w:rPr>
          <w:b/>
        </w:rPr>
        <w:t>«Отложить на 5</w:t>
      </w:r>
      <w:r w:rsidR="00925F4D">
        <w:rPr>
          <w:b/>
        </w:rPr>
        <w:t xml:space="preserve"> раб.</w:t>
      </w:r>
      <w:r w:rsidR="004F4F24">
        <w:rPr>
          <w:b/>
        </w:rPr>
        <w:t xml:space="preserve"> дней»</w:t>
      </w:r>
      <w:r>
        <w:rPr>
          <w:b/>
        </w:rPr>
        <w:t>)</w:t>
      </w:r>
      <w:r>
        <w:t xml:space="preserve"> - заявка на аренду рекламной площади от зарегистрированного пользователя. При указании статуса «Резерв» Заказчиком система автоматически присваивает статус «Резерв» для выбранных рекламных площадей на 5 рабочих дней, включая день отправки заявки. </w:t>
      </w:r>
    </w:p>
    <w:p w14:paraId="7293AD6F" w14:textId="77777777" w:rsidR="00342776" w:rsidRDefault="00FD5248">
      <w:pPr>
        <w:jc w:val="both"/>
      </w:pPr>
      <w:r>
        <w:rPr>
          <w:b/>
        </w:rPr>
        <w:t>ТЗ</w:t>
      </w:r>
      <w:r>
        <w:t xml:space="preserve"> – Техническое Задание.</w:t>
      </w:r>
    </w:p>
    <w:p w14:paraId="26717CF4" w14:textId="77777777" w:rsidR="00342776" w:rsidRDefault="00FD5248" w:rsidP="004436D9">
      <w:pPr>
        <w:jc w:val="both"/>
      </w:pPr>
      <w:r>
        <w:rPr>
          <w:b/>
        </w:rPr>
        <w:t>CRM</w:t>
      </w:r>
      <w:r>
        <w:t xml:space="preserve"> – система управления взаимоотношениями с клиентами. В рамках настоящего ТЗ данное сокращение применяется к </w:t>
      </w:r>
      <w:proofErr w:type="spellStart"/>
      <w:r w:rsidR="00FF4C28">
        <w:t>Битрикс</w:t>
      </w:r>
      <w:proofErr w:type="spellEnd"/>
      <w:r w:rsidR="00FF4C28">
        <w:t xml:space="preserve"> 24</w:t>
      </w:r>
      <w:r>
        <w:t xml:space="preserve"> (документация размещена по адресу </w:t>
      </w:r>
      <w:r w:rsidR="00FF4C28" w:rsidRPr="00FF4C28">
        <w:t>https://www.bitrix24.ru</w:t>
      </w:r>
      <w:r w:rsidR="00FF4C28">
        <w:t xml:space="preserve">, сведения по </w:t>
      </w:r>
      <w:r w:rsidR="004436D9">
        <w:t xml:space="preserve">созданию форм для </w:t>
      </w:r>
      <w:r w:rsidR="004436D9">
        <w:rPr>
          <w:lang w:val="en-US"/>
        </w:rPr>
        <w:t>CRM</w:t>
      </w:r>
      <w:r w:rsidR="004436D9" w:rsidRPr="004436D9">
        <w:t xml:space="preserve"> </w:t>
      </w:r>
      <w:r w:rsidR="004436D9">
        <w:t xml:space="preserve">Битрикс24 размещены по адресу </w:t>
      </w:r>
      <w:proofErr w:type="gramStart"/>
      <w:r w:rsidR="004436D9" w:rsidRPr="004436D9">
        <w:t>https://www.bitrix24.ru/blogs/community_blog/sozdaem-crmformu-za-minutu-bez-sayta-i-programmista.php</w:t>
      </w:r>
      <w:r w:rsidR="00FF4C28">
        <w:t xml:space="preserve"> </w:t>
      </w:r>
      <w:r>
        <w:t>)</w:t>
      </w:r>
      <w:proofErr w:type="gramEnd"/>
      <w:r>
        <w:t>.</w:t>
      </w:r>
    </w:p>
    <w:p w14:paraId="6AD35968" w14:textId="77777777" w:rsidR="00342776" w:rsidRDefault="00FD5248" w:rsidP="004436D9">
      <w:pPr>
        <w:jc w:val="both"/>
      </w:pPr>
      <w:r>
        <w:t> </w:t>
      </w:r>
    </w:p>
    <w:p w14:paraId="4919D089" w14:textId="77777777" w:rsidR="00342776" w:rsidRDefault="00FD5248">
      <w:r>
        <w:t> </w:t>
      </w:r>
    </w:p>
    <w:p w14:paraId="7E61E504" w14:textId="77777777" w:rsidR="00342776" w:rsidRDefault="00FD5248">
      <w:r>
        <w:t> </w:t>
      </w:r>
    </w:p>
    <w:p w14:paraId="0C9BD513" w14:textId="77777777" w:rsidR="00342776" w:rsidRDefault="00342776"/>
    <w:p w14:paraId="5149EEE0" w14:textId="77777777" w:rsidR="00342776" w:rsidRDefault="00342776"/>
    <w:p w14:paraId="1C5DF153" w14:textId="77777777" w:rsidR="00342776" w:rsidRDefault="00342776"/>
    <w:p w14:paraId="5AFFD0D9" w14:textId="77777777" w:rsidR="00342776" w:rsidRDefault="00342776">
      <w:pPr>
        <w:sectPr w:rsidR="00342776">
          <w:footerReference w:type="default" r:id="rId10"/>
          <w:pgSz w:w="11906" w:h="16838"/>
          <w:pgMar w:top="1134" w:right="850" w:bottom="1134" w:left="1701" w:header="0" w:footer="708" w:gutter="0"/>
          <w:cols w:space="720"/>
          <w:formProt w:val="0"/>
          <w:docGrid w:linePitch="360" w:charSpace="-14337"/>
        </w:sectPr>
      </w:pPr>
    </w:p>
    <w:p w14:paraId="22FBEA8D" w14:textId="77777777" w:rsidR="00342776" w:rsidRDefault="00FD5248">
      <w:pPr>
        <w:pStyle w:val="1"/>
        <w:ind w:left="360"/>
      </w:pPr>
      <w:bookmarkStart w:id="9" w:name="_Toc462131087"/>
      <w:bookmarkStart w:id="10" w:name="_Toc471980774"/>
      <w:bookmarkEnd w:id="9"/>
      <w:r>
        <w:lastRenderedPageBreak/>
        <w:t xml:space="preserve">5.Типы данных и </w:t>
      </w:r>
      <w:proofErr w:type="spellStart"/>
      <w:r>
        <w:t>валидаторы</w:t>
      </w:r>
      <w:bookmarkEnd w:id="10"/>
      <w:proofErr w:type="spellEnd"/>
    </w:p>
    <w:p w14:paraId="3561F545" w14:textId="77777777" w:rsidR="00342776" w:rsidRDefault="00FD5248">
      <w:pPr>
        <w:rPr>
          <w:bCs/>
        </w:rPr>
      </w:pPr>
      <w:r>
        <w:rPr>
          <w:b/>
        </w:rPr>
        <w:t> </w:t>
      </w:r>
    </w:p>
    <w:p w14:paraId="0A0B2DF0" w14:textId="77777777" w:rsidR="00342776" w:rsidRDefault="00FD5248">
      <w:pPr>
        <w:rPr>
          <w:b/>
        </w:rPr>
      </w:pPr>
      <w:r>
        <w:rPr>
          <w:b/>
        </w:rPr>
        <w:t>Типы данных</w:t>
      </w:r>
    </w:p>
    <w:p w14:paraId="69EE09CE" w14:textId="77777777" w:rsidR="00342776" w:rsidRDefault="00342776">
      <w:pPr>
        <w:rPr>
          <w:b/>
          <w:bCs/>
        </w:rPr>
      </w:pPr>
    </w:p>
    <w:p w14:paraId="6BFB17D3" w14:textId="77777777" w:rsidR="00342776" w:rsidRDefault="00FD5248">
      <w:pPr>
        <w:rPr>
          <w:bCs/>
          <w:i/>
        </w:rPr>
      </w:pPr>
      <w:r>
        <w:rPr>
          <w:i/>
        </w:rPr>
        <w:t> Клиент</w:t>
      </w:r>
    </w:p>
    <w:p w14:paraId="1ACDDA63" w14:textId="77777777" w:rsidR="00342776" w:rsidRDefault="00FD5248">
      <w:pPr>
        <w:rPr>
          <w:b/>
          <w:bCs/>
        </w:rPr>
      </w:pPr>
      <w:r>
        <w:rPr>
          <w:b/>
        </w:rPr>
        <w:t> </w:t>
      </w:r>
    </w:p>
    <w:tbl>
      <w:tblPr>
        <w:tblW w:w="9934"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82"/>
        <w:gridCol w:w="1622"/>
        <w:gridCol w:w="1856"/>
        <w:gridCol w:w="3974"/>
      </w:tblGrid>
      <w:tr w:rsidR="00342776" w14:paraId="1E3E2B6B" w14:textId="77777777" w:rsidTr="00FD5248">
        <w:tc>
          <w:tcPr>
            <w:tcW w:w="2482" w:type="dxa"/>
            <w:tcBorders>
              <w:top w:val="single" w:sz="8" w:space="0" w:color="000001"/>
              <w:left w:val="single" w:sz="8" w:space="0" w:color="000001"/>
              <w:bottom w:val="single" w:sz="8" w:space="0" w:color="000001"/>
            </w:tcBorders>
            <w:shd w:val="clear" w:color="auto" w:fill="auto"/>
            <w:tcMar>
              <w:left w:w="-10" w:type="dxa"/>
            </w:tcMar>
          </w:tcPr>
          <w:p w14:paraId="663FCE9F" w14:textId="77777777" w:rsidR="00342776" w:rsidRDefault="00FD5248">
            <w:r>
              <w:t>Название</w:t>
            </w:r>
          </w:p>
        </w:tc>
        <w:tc>
          <w:tcPr>
            <w:tcW w:w="1622" w:type="dxa"/>
            <w:tcBorders>
              <w:top w:val="single" w:sz="8" w:space="0" w:color="000001"/>
              <w:left w:val="single" w:sz="8" w:space="0" w:color="000001"/>
              <w:bottom w:val="single" w:sz="8" w:space="0" w:color="000001"/>
            </w:tcBorders>
            <w:shd w:val="clear" w:color="auto" w:fill="auto"/>
            <w:tcMar>
              <w:left w:w="-10" w:type="dxa"/>
            </w:tcMar>
          </w:tcPr>
          <w:p w14:paraId="38E68E9E" w14:textId="77777777" w:rsidR="00342776" w:rsidRDefault="00FD5248">
            <w:r>
              <w:t>Тип</w:t>
            </w:r>
          </w:p>
        </w:tc>
        <w:tc>
          <w:tcPr>
            <w:tcW w:w="1856" w:type="dxa"/>
            <w:tcBorders>
              <w:top w:val="single" w:sz="8" w:space="0" w:color="000001"/>
              <w:left w:val="single" w:sz="8" w:space="0" w:color="000001"/>
              <w:bottom w:val="single" w:sz="8" w:space="0" w:color="000001"/>
            </w:tcBorders>
            <w:shd w:val="clear" w:color="auto" w:fill="auto"/>
            <w:tcMar>
              <w:left w:w="-10" w:type="dxa"/>
            </w:tcMar>
          </w:tcPr>
          <w:p w14:paraId="7FFA099A" w14:textId="77777777" w:rsidR="00342776" w:rsidRDefault="00FD5248">
            <w:proofErr w:type="spellStart"/>
            <w:r>
              <w:t>Валидатор</w:t>
            </w:r>
            <w:proofErr w:type="spellEnd"/>
          </w:p>
        </w:tc>
        <w:tc>
          <w:tcPr>
            <w:tcW w:w="3974"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364F60B7" w14:textId="77777777" w:rsidR="00342776" w:rsidRDefault="00FD5248">
            <w:r>
              <w:t>Описание</w:t>
            </w:r>
          </w:p>
        </w:tc>
      </w:tr>
      <w:tr w:rsidR="00342776" w14:paraId="19EF6C8F"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521460AA" w14:textId="77777777" w:rsidR="00342776" w:rsidRDefault="00FD5248">
            <w:r>
              <w:t>ФИ</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72CD4DD2"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492F58FD" w14:textId="77777777" w:rsidR="00342776" w:rsidRDefault="00FD5248">
            <w:r>
              <w:t>Обязательное</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3875CABC" w14:textId="77777777" w:rsidR="00342776" w:rsidRDefault="00FD5248">
            <w:r>
              <w:t>Фамилия, имя клиента.</w:t>
            </w:r>
          </w:p>
        </w:tc>
      </w:tr>
      <w:tr w:rsidR="00342776" w14:paraId="0AD47CE4"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112470C2" w14:textId="77777777" w:rsidR="00342776" w:rsidRDefault="00FD5248">
            <w:r>
              <w:t>E-</w:t>
            </w:r>
            <w:proofErr w:type="spellStart"/>
            <w:r>
              <w:t>mail</w:t>
            </w:r>
            <w:proofErr w:type="spellEnd"/>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3E068EE7"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1CA51840" w14:textId="77777777" w:rsidR="00342776" w:rsidRDefault="00FD5248">
            <w:r>
              <w:t>E-</w:t>
            </w:r>
            <w:proofErr w:type="spellStart"/>
            <w:r>
              <w:t>mail</w:t>
            </w:r>
            <w:proofErr w:type="spellEnd"/>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4A00B0C" w14:textId="77777777" w:rsidR="00342776" w:rsidRDefault="00FD5248">
            <w:r>
              <w:t> </w:t>
            </w:r>
          </w:p>
        </w:tc>
      </w:tr>
      <w:tr w:rsidR="00342776" w14:paraId="224BBD8E"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14C7ECC8" w14:textId="77777777" w:rsidR="00342776" w:rsidRDefault="00FD5248">
            <w:r>
              <w:t>Телефон</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54D35FBD"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4C0CC082" w14:textId="77777777" w:rsidR="00342776" w:rsidRDefault="00FD5248">
            <w:r>
              <w:t>Телефон</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04215D1" w14:textId="77777777" w:rsidR="00342776" w:rsidRDefault="00FD5248">
            <w:r>
              <w:t> </w:t>
            </w:r>
          </w:p>
        </w:tc>
      </w:tr>
      <w:tr w:rsidR="00342776" w14:paraId="50096873"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4EB3C721" w14:textId="77777777" w:rsidR="00342776" w:rsidRDefault="00FD5248">
            <w:r>
              <w:t>Пароль</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61EB0EF5"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11A9C245" w14:textId="77777777" w:rsidR="00342776" w:rsidRDefault="00FD5248">
            <w:r>
              <w:t>Пароль</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388E8ECF" w14:textId="77777777" w:rsidR="00342776" w:rsidRDefault="00FD5248">
            <w:r>
              <w:t> </w:t>
            </w:r>
          </w:p>
        </w:tc>
      </w:tr>
      <w:tr w:rsidR="00342776" w14:paraId="7BC0BEFA"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13F8E809" w14:textId="77777777" w:rsidR="00342776" w:rsidRDefault="00FD5248">
            <w:r>
              <w:t>Рекламное агентство/Конечный заказчик</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4EEA5618" w14:textId="77777777" w:rsidR="00342776" w:rsidRDefault="00FD5248">
            <w:r>
              <w:t>Логический тип</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0EF5B2BC" w14:textId="77777777" w:rsidR="00342776" w:rsidRDefault="00FD5248">
            <w:r>
              <w:t> </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2D68BE0" w14:textId="019721A6" w:rsidR="00342776" w:rsidRDefault="00FD5248" w:rsidP="00686978">
            <w:r>
              <w:t>Флажок, для указания типа клиента (</w:t>
            </w:r>
            <w:r w:rsidR="00686978" w:rsidRPr="00923D3B">
              <w:t>заказчик</w:t>
            </w:r>
            <w:r w:rsidRPr="00923D3B">
              <w:t>/ агентство).</w:t>
            </w:r>
          </w:p>
        </w:tc>
      </w:tr>
      <w:tr w:rsidR="00342776" w14:paraId="095E8F29"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2C6B7C47" w14:textId="77777777" w:rsidR="00342776" w:rsidRDefault="00FD5248">
            <w:r>
              <w:t>Название компании</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328B7926"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2BB379FA" w14:textId="77777777" w:rsidR="00342776" w:rsidRDefault="00FD5248">
            <w:r>
              <w:t>Обязательное</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1F5B3720" w14:textId="77777777" w:rsidR="00342776" w:rsidRDefault="00FD5248">
            <w:r>
              <w:t> </w:t>
            </w:r>
          </w:p>
        </w:tc>
      </w:tr>
      <w:tr w:rsidR="00342776" w14:paraId="7B6987C8"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0BA6C4C8" w14:textId="77777777" w:rsidR="00342776" w:rsidRDefault="00FD5248">
            <w:r>
              <w:t>Адрес</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17D7D891"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4E9BF716" w14:textId="77777777" w:rsidR="00342776" w:rsidRDefault="00FD5248">
            <w:r>
              <w:t>Обязательное при бронировании</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5062DA9D" w14:textId="77777777" w:rsidR="00342776" w:rsidRDefault="00FD5248">
            <w:r>
              <w:t>Адрес компании.</w:t>
            </w:r>
          </w:p>
        </w:tc>
      </w:tr>
      <w:tr w:rsidR="00342776" w14:paraId="05AF60A3"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1A8B0031" w14:textId="77777777" w:rsidR="00342776" w:rsidRDefault="00FD5248">
            <w:r>
              <w:t>УНП</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61930714"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60837BB5" w14:textId="77777777" w:rsidR="00342776" w:rsidRDefault="00FD5248">
            <w:r>
              <w:t>Обязательное при бронировании</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F2DA8BE" w14:textId="77777777" w:rsidR="00342776" w:rsidRDefault="00CC67F9" w:rsidP="00CC67F9">
            <w:r>
              <w:t>УНП компании (</w:t>
            </w:r>
            <w:r w:rsidR="00FD5248">
              <w:t>222111444).</w:t>
            </w:r>
          </w:p>
        </w:tc>
      </w:tr>
      <w:tr w:rsidR="00342776" w14:paraId="0D657F67"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341AF800" w14:textId="77777777" w:rsidR="00342776" w:rsidRDefault="00FD5248">
            <w:r>
              <w:t>ОКПО</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09A8E6FA"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2FB1C988" w14:textId="77777777" w:rsidR="00342776" w:rsidRDefault="00FD5248">
            <w:r>
              <w:t>Обязательное при бронировании</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528D2F89" w14:textId="77777777" w:rsidR="00342776" w:rsidRDefault="00FD5248">
            <w:r>
              <w:t>Пример ОКПО: 10156821</w:t>
            </w:r>
          </w:p>
        </w:tc>
      </w:tr>
      <w:tr w:rsidR="00342776" w14:paraId="5D791BF4"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09D543B9" w14:textId="77777777" w:rsidR="00342776" w:rsidRDefault="00FD5248">
            <w:r>
              <w:t>Р/С</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5593D79D"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23C37FD9" w14:textId="77777777" w:rsidR="00342776" w:rsidRDefault="00FD5248">
            <w:r>
              <w:t>Обязательное при бронировании</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1E0C6B32" w14:textId="77777777" w:rsidR="00342776" w:rsidRDefault="00FD5248">
            <w:r>
              <w:t>Расчетный счет компании.</w:t>
            </w:r>
          </w:p>
        </w:tc>
      </w:tr>
      <w:tr w:rsidR="00342776" w14:paraId="767243B4" w14:textId="77777777" w:rsidTr="00FD5248">
        <w:tc>
          <w:tcPr>
            <w:tcW w:w="2482" w:type="dxa"/>
            <w:tcBorders>
              <w:top w:val="single" w:sz="8" w:space="0" w:color="000001"/>
              <w:left w:val="single" w:sz="8" w:space="0" w:color="000001"/>
              <w:bottom w:val="single" w:sz="8" w:space="0" w:color="000001"/>
            </w:tcBorders>
            <w:shd w:val="clear" w:color="auto" w:fill="auto"/>
            <w:tcMar>
              <w:top w:w="0" w:type="dxa"/>
              <w:left w:w="-10" w:type="dxa"/>
            </w:tcMar>
          </w:tcPr>
          <w:p w14:paraId="0A3241BA" w14:textId="77777777" w:rsidR="00342776" w:rsidRDefault="00FD5248">
            <w:r>
              <w:t>Банк</w:t>
            </w:r>
          </w:p>
        </w:tc>
        <w:tc>
          <w:tcPr>
            <w:tcW w:w="1622" w:type="dxa"/>
            <w:tcBorders>
              <w:top w:val="single" w:sz="8" w:space="0" w:color="000001"/>
              <w:left w:val="single" w:sz="8" w:space="0" w:color="000001"/>
              <w:bottom w:val="single" w:sz="8" w:space="0" w:color="000001"/>
            </w:tcBorders>
            <w:shd w:val="clear" w:color="auto" w:fill="auto"/>
            <w:tcMar>
              <w:top w:w="0" w:type="dxa"/>
              <w:left w:w="-10" w:type="dxa"/>
            </w:tcMar>
          </w:tcPr>
          <w:p w14:paraId="45102721" w14:textId="77777777" w:rsidR="00342776" w:rsidRDefault="00FD5248">
            <w:r>
              <w:t>Строка</w:t>
            </w:r>
          </w:p>
        </w:tc>
        <w:tc>
          <w:tcPr>
            <w:tcW w:w="1856" w:type="dxa"/>
            <w:tcBorders>
              <w:top w:val="single" w:sz="8" w:space="0" w:color="000001"/>
              <w:left w:val="single" w:sz="8" w:space="0" w:color="000001"/>
              <w:bottom w:val="single" w:sz="8" w:space="0" w:color="000001"/>
            </w:tcBorders>
            <w:shd w:val="clear" w:color="auto" w:fill="auto"/>
            <w:tcMar>
              <w:top w:w="0" w:type="dxa"/>
              <w:left w:w="-10" w:type="dxa"/>
            </w:tcMar>
          </w:tcPr>
          <w:p w14:paraId="17B9FD6C" w14:textId="77777777" w:rsidR="00342776" w:rsidRDefault="00FD5248">
            <w:r>
              <w:t>Обязательное при бронировании</w:t>
            </w:r>
          </w:p>
        </w:tc>
        <w:tc>
          <w:tcPr>
            <w:tcW w:w="397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553BE94E" w14:textId="77777777" w:rsidR="00342776" w:rsidRDefault="00FD5248">
            <w:r>
              <w:t>Информация о банке, через который работает компания - заказчик.</w:t>
            </w:r>
          </w:p>
        </w:tc>
      </w:tr>
    </w:tbl>
    <w:p w14:paraId="189C3F96" w14:textId="77777777" w:rsidR="00342776" w:rsidRDefault="00342776">
      <w:pPr>
        <w:rPr>
          <w:bCs/>
        </w:rPr>
      </w:pPr>
    </w:p>
    <w:p w14:paraId="3D402640" w14:textId="77777777" w:rsidR="00342776" w:rsidRDefault="00342776">
      <w:pPr>
        <w:rPr>
          <w:bCs/>
        </w:rPr>
      </w:pPr>
    </w:p>
    <w:p w14:paraId="61082709" w14:textId="77777777" w:rsidR="00342776" w:rsidRDefault="00FD5248">
      <w:pPr>
        <w:rPr>
          <w:bCs/>
          <w:i/>
        </w:rPr>
      </w:pPr>
      <w:r>
        <w:rPr>
          <w:i/>
        </w:rPr>
        <w:t>Списки «клиенты»</w:t>
      </w:r>
    </w:p>
    <w:p w14:paraId="10CE708B" w14:textId="77777777" w:rsidR="00342776" w:rsidRDefault="00FD5248">
      <w:pPr>
        <w:rPr>
          <w:bCs/>
        </w:rPr>
      </w:pPr>
      <w:r>
        <w:t>Клиенты — все клиенты.</w:t>
      </w:r>
    </w:p>
    <w:p w14:paraId="5AC04A07" w14:textId="77777777" w:rsidR="00342776" w:rsidRDefault="00FD5248">
      <w:r>
        <w:t> </w:t>
      </w:r>
    </w:p>
    <w:tbl>
      <w:tblPr>
        <w:tblW w:w="9934"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0"/>
        <w:gridCol w:w="2412"/>
        <w:gridCol w:w="2412"/>
        <w:gridCol w:w="2700"/>
      </w:tblGrid>
      <w:tr w:rsidR="00342776" w14:paraId="76F07ED8" w14:textId="77777777" w:rsidTr="00FD5248">
        <w:tc>
          <w:tcPr>
            <w:tcW w:w="2410" w:type="dxa"/>
            <w:tcBorders>
              <w:top w:val="single" w:sz="8" w:space="0" w:color="000001"/>
              <w:left w:val="single" w:sz="8" w:space="0" w:color="000001"/>
              <w:bottom w:val="single" w:sz="8" w:space="0" w:color="000001"/>
            </w:tcBorders>
            <w:shd w:val="clear" w:color="auto" w:fill="auto"/>
            <w:tcMar>
              <w:left w:w="-10" w:type="dxa"/>
            </w:tcMar>
          </w:tcPr>
          <w:p w14:paraId="1DE4DDF7" w14:textId="77777777" w:rsidR="00342776" w:rsidRDefault="00FD5248">
            <w:r>
              <w:t>Название</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70240406" w14:textId="77777777" w:rsidR="00342776" w:rsidRDefault="00FD5248">
            <w:r>
              <w:t>Тип</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30BB5C55" w14:textId="77777777" w:rsidR="00342776" w:rsidRDefault="00FD5248">
            <w:proofErr w:type="spellStart"/>
            <w:r>
              <w:t>Валидатор</w:t>
            </w:r>
            <w:proofErr w:type="spellEnd"/>
          </w:p>
        </w:tc>
        <w:tc>
          <w:tcPr>
            <w:tcW w:w="2700"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1ED1EFFD" w14:textId="77777777" w:rsidR="00342776" w:rsidRDefault="00FD5248">
            <w:r>
              <w:t>Описание</w:t>
            </w:r>
          </w:p>
        </w:tc>
      </w:tr>
      <w:tr w:rsidR="00342776" w14:paraId="2E9DEE1A" w14:textId="77777777" w:rsidTr="00FD5248">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033F1EAE" w14:textId="77777777" w:rsidR="00342776" w:rsidRDefault="00FD5248">
            <w:r>
              <w:t>Клиенты</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2788B694" w14:textId="77777777" w:rsidR="00342776" w:rsidRDefault="00FD5248">
            <w:r>
              <w:t>Клиенты</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42D11C8A" w14:textId="77777777" w:rsidR="00342776" w:rsidRDefault="00FD5248">
            <w:r>
              <w:t>Обязательно</w:t>
            </w:r>
          </w:p>
        </w:tc>
        <w:tc>
          <w:tcPr>
            <w:tcW w:w="2700"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6B40C3A1" w14:textId="77777777" w:rsidR="00342776" w:rsidRDefault="00FD5248">
            <w:r>
              <w:t> </w:t>
            </w:r>
          </w:p>
        </w:tc>
      </w:tr>
    </w:tbl>
    <w:p w14:paraId="7BC42399" w14:textId="77777777" w:rsidR="00FD5248" w:rsidRDefault="00FD5248"/>
    <w:p w14:paraId="2E96A1B7" w14:textId="77777777" w:rsidR="00342776" w:rsidRDefault="00FD5248">
      <w:r>
        <w:t> </w:t>
      </w:r>
    </w:p>
    <w:p w14:paraId="63C6AA24" w14:textId="77777777" w:rsidR="00B150EC" w:rsidRDefault="00B150EC"/>
    <w:p w14:paraId="577A1DEA" w14:textId="77777777" w:rsidR="00342776" w:rsidRDefault="00FD5248">
      <w:pPr>
        <w:rPr>
          <w:bCs/>
          <w:i/>
        </w:rPr>
      </w:pPr>
      <w:r>
        <w:rPr>
          <w:i/>
        </w:rPr>
        <w:lastRenderedPageBreak/>
        <w:t>Сотрудник</w:t>
      </w:r>
    </w:p>
    <w:p w14:paraId="02DA76FF" w14:textId="77777777" w:rsidR="00342776" w:rsidRDefault="00FD5248">
      <w:pPr>
        <w:rPr>
          <w:b/>
          <w:bCs/>
        </w:rPr>
      </w:pPr>
      <w:r>
        <w:rPr>
          <w:b/>
        </w:rPr>
        <w:t> </w:t>
      </w:r>
    </w:p>
    <w:tbl>
      <w:tblPr>
        <w:tblW w:w="9934"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09"/>
        <w:gridCol w:w="2412"/>
        <w:gridCol w:w="2412"/>
        <w:gridCol w:w="2701"/>
      </w:tblGrid>
      <w:tr w:rsidR="00342776" w14:paraId="64628767" w14:textId="77777777">
        <w:tc>
          <w:tcPr>
            <w:tcW w:w="2408" w:type="dxa"/>
            <w:tcBorders>
              <w:top w:val="single" w:sz="8" w:space="0" w:color="000001"/>
              <w:left w:val="single" w:sz="8" w:space="0" w:color="000001"/>
              <w:bottom w:val="single" w:sz="8" w:space="0" w:color="000001"/>
            </w:tcBorders>
            <w:shd w:val="clear" w:color="auto" w:fill="auto"/>
            <w:tcMar>
              <w:left w:w="-10" w:type="dxa"/>
            </w:tcMar>
          </w:tcPr>
          <w:p w14:paraId="1213D813" w14:textId="77777777" w:rsidR="00342776" w:rsidRDefault="00FD5248">
            <w:r>
              <w:t>Название</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1E5516AA" w14:textId="77777777" w:rsidR="00342776" w:rsidRDefault="00FD5248">
            <w:r>
              <w:t>Тип</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4153465C" w14:textId="77777777" w:rsidR="00342776" w:rsidRDefault="00FD5248">
            <w:proofErr w:type="spellStart"/>
            <w:r>
              <w:t>Валидатор</w:t>
            </w:r>
            <w:proofErr w:type="spellEnd"/>
          </w:p>
        </w:tc>
        <w:tc>
          <w:tcPr>
            <w:tcW w:w="2701"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32BEFFA7" w14:textId="77777777" w:rsidR="00342776" w:rsidRDefault="00FD5248">
            <w:r>
              <w:t>Описание</w:t>
            </w:r>
          </w:p>
        </w:tc>
      </w:tr>
      <w:tr w:rsidR="00342776" w14:paraId="3E44C37E" w14:textId="77777777">
        <w:tc>
          <w:tcPr>
            <w:tcW w:w="2408" w:type="dxa"/>
            <w:tcBorders>
              <w:top w:val="single" w:sz="8" w:space="0" w:color="000001"/>
              <w:left w:val="single" w:sz="8" w:space="0" w:color="000001"/>
              <w:bottom w:val="single" w:sz="8" w:space="0" w:color="000001"/>
            </w:tcBorders>
            <w:shd w:val="clear" w:color="auto" w:fill="auto"/>
            <w:tcMar>
              <w:top w:w="0" w:type="dxa"/>
              <w:left w:w="-10" w:type="dxa"/>
            </w:tcMar>
          </w:tcPr>
          <w:p w14:paraId="32F15D2D" w14:textId="77777777" w:rsidR="00342776" w:rsidRDefault="00FD5248">
            <w:r>
              <w:t>ФИ</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70904A42"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6A7DA7AE" w14:textId="77777777" w:rsidR="00342776" w:rsidRDefault="00FD5248">
            <w:r>
              <w:t>Обязательное</w:t>
            </w:r>
          </w:p>
        </w:tc>
        <w:tc>
          <w:tcPr>
            <w:tcW w:w="270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7196B904" w14:textId="77777777" w:rsidR="00342776" w:rsidRDefault="00FD5248">
            <w:r>
              <w:t>Фамилия, имя сотрудника компании «</w:t>
            </w:r>
            <w:proofErr w:type="spellStart"/>
            <w:r>
              <w:t>Колорэкспресс</w:t>
            </w:r>
            <w:proofErr w:type="spellEnd"/>
            <w:r>
              <w:t>».</w:t>
            </w:r>
          </w:p>
        </w:tc>
      </w:tr>
      <w:tr w:rsidR="00342776" w14:paraId="6F4C3825" w14:textId="77777777">
        <w:tc>
          <w:tcPr>
            <w:tcW w:w="2408" w:type="dxa"/>
            <w:tcBorders>
              <w:top w:val="single" w:sz="8" w:space="0" w:color="000001"/>
              <w:left w:val="single" w:sz="8" w:space="0" w:color="000001"/>
              <w:bottom w:val="single" w:sz="8" w:space="0" w:color="000001"/>
            </w:tcBorders>
            <w:shd w:val="clear" w:color="auto" w:fill="auto"/>
            <w:tcMar>
              <w:top w:w="0" w:type="dxa"/>
              <w:left w:w="-10" w:type="dxa"/>
            </w:tcMar>
          </w:tcPr>
          <w:p w14:paraId="6F0C881F" w14:textId="77777777" w:rsidR="00342776" w:rsidRDefault="00FD5248">
            <w:r>
              <w:t>E-</w:t>
            </w:r>
            <w:proofErr w:type="spellStart"/>
            <w:r>
              <w:t>mail</w:t>
            </w:r>
            <w:proofErr w:type="spellEnd"/>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4ECEF4D0"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7492AA99" w14:textId="77777777" w:rsidR="00342776" w:rsidRDefault="00FD5248">
            <w:r>
              <w:t>E-</w:t>
            </w:r>
            <w:proofErr w:type="spellStart"/>
            <w:r>
              <w:t>mail</w:t>
            </w:r>
            <w:proofErr w:type="spellEnd"/>
          </w:p>
        </w:tc>
        <w:tc>
          <w:tcPr>
            <w:tcW w:w="270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39A7A405" w14:textId="77777777" w:rsidR="00342776" w:rsidRDefault="00FD5248">
            <w:r>
              <w:t> </w:t>
            </w:r>
          </w:p>
        </w:tc>
      </w:tr>
      <w:tr w:rsidR="00342776" w14:paraId="271ED0D8" w14:textId="77777777">
        <w:tc>
          <w:tcPr>
            <w:tcW w:w="2408" w:type="dxa"/>
            <w:tcBorders>
              <w:top w:val="single" w:sz="8" w:space="0" w:color="000001"/>
              <w:left w:val="single" w:sz="8" w:space="0" w:color="000001"/>
              <w:bottom w:val="single" w:sz="8" w:space="0" w:color="000001"/>
            </w:tcBorders>
            <w:shd w:val="clear" w:color="auto" w:fill="auto"/>
            <w:tcMar>
              <w:top w:w="0" w:type="dxa"/>
              <w:left w:w="-10" w:type="dxa"/>
            </w:tcMar>
          </w:tcPr>
          <w:p w14:paraId="5A12C599" w14:textId="77777777" w:rsidR="00342776" w:rsidRDefault="00FD5248">
            <w:r>
              <w:t>Телефон</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1D3356A0"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558EFC02" w14:textId="77777777" w:rsidR="00342776" w:rsidRDefault="00FD5248">
            <w:r>
              <w:t>Телефон</w:t>
            </w:r>
          </w:p>
        </w:tc>
        <w:tc>
          <w:tcPr>
            <w:tcW w:w="270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6966C84B" w14:textId="77777777" w:rsidR="00342776" w:rsidRDefault="00FD5248">
            <w:r>
              <w:t> </w:t>
            </w:r>
          </w:p>
        </w:tc>
      </w:tr>
      <w:tr w:rsidR="00342776" w14:paraId="26C6F533" w14:textId="77777777">
        <w:tc>
          <w:tcPr>
            <w:tcW w:w="2408" w:type="dxa"/>
            <w:tcBorders>
              <w:top w:val="single" w:sz="8" w:space="0" w:color="000001"/>
              <w:left w:val="single" w:sz="8" w:space="0" w:color="000001"/>
              <w:bottom w:val="single" w:sz="8" w:space="0" w:color="000001"/>
            </w:tcBorders>
            <w:shd w:val="clear" w:color="auto" w:fill="auto"/>
            <w:tcMar>
              <w:top w:w="0" w:type="dxa"/>
              <w:left w:w="-10" w:type="dxa"/>
            </w:tcMar>
          </w:tcPr>
          <w:p w14:paraId="643EC203" w14:textId="77777777" w:rsidR="00342776" w:rsidRDefault="00FD5248">
            <w:r>
              <w:t>Фотография</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56A5DB3C" w14:textId="77777777" w:rsidR="00342776" w:rsidRDefault="00FD5248">
            <w:r>
              <w:t>Изображение</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33D86716" w14:textId="77777777" w:rsidR="00342776" w:rsidRDefault="00FD5248">
            <w:r>
              <w:t> </w:t>
            </w:r>
          </w:p>
        </w:tc>
        <w:tc>
          <w:tcPr>
            <w:tcW w:w="270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FF78C1D" w14:textId="77777777" w:rsidR="00342776" w:rsidRDefault="00FD5248">
            <w:r>
              <w:t>Фотография сотрудника.</w:t>
            </w:r>
          </w:p>
        </w:tc>
      </w:tr>
    </w:tbl>
    <w:p w14:paraId="39B97600" w14:textId="77777777" w:rsidR="00342776" w:rsidRDefault="00342776">
      <w:pPr>
        <w:rPr>
          <w:i/>
        </w:rPr>
      </w:pPr>
    </w:p>
    <w:p w14:paraId="1AF0BAFD" w14:textId="77777777" w:rsidR="00342776" w:rsidRDefault="00FD5248">
      <w:pPr>
        <w:rPr>
          <w:bCs/>
          <w:i/>
        </w:rPr>
      </w:pPr>
      <w:r>
        <w:rPr>
          <w:i/>
        </w:rPr>
        <w:t>Рекламная конструкция</w:t>
      </w:r>
    </w:p>
    <w:p w14:paraId="20423F59" w14:textId="77777777" w:rsidR="00342776" w:rsidRDefault="00FD5248">
      <w:pPr>
        <w:rPr>
          <w:b/>
          <w:bCs/>
        </w:rPr>
      </w:pPr>
      <w:r>
        <w:rPr>
          <w:b/>
        </w:rPr>
        <w:t> </w:t>
      </w:r>
    </w:p>
    <w:tbl>
      <w:tblPr>
        <w:tblW w:w="9934"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3"/>
        <w:gridCol w:w="2413"/>
        <w:gridCol w:w="2411"/>
        <w:gridCol w:w="2697"/>
      </w:tblGrid>
      <w:tr w:rsidR="00342776" w14:paraId="6ACE32BA" w14:textId="77777777">
        <w:tc>
          <w:tcPr>
            <w:tcW w:w="2412" w:type="dxa"/>
            <w:tcBorders>
              <w:top w:val="single" w:sz="8" w:space="0" w:color="000001"/>
              <w:left w:val="single" w:sz="8" w:space="0" w:color="000001"/>
              <w:bottom w:val="single" w:sz="8" w:space="0" w:color="000001"/>
            </w:tcBorders>
            <w:shd w:val="clear" w:color="auto" w:fill="auto"/>
            <w:tcMar>
              <w:left w:w="-10" w:type="dxa"/>
            </w:tcMar>
          </w:tcPr>
          <w:p w14:paraId="2884FF18" w14:textId="77777777" w:rsidR="00342776" w:rsidRDefault="00FD5248">
            <w:r>
              <w:t>Название</w:t>
            </w:r>
          </w:p>
        </w:tc>
        <w:tc>
          <w:tcPr>
            <w:tcW w:w="2413" w:type="dxa"/>
            <w:tcBorders>
              <w:top w:val="single" w:sz="8" w:space="0" w:color="000001"/>
              <w:left w:val="single" w:sz="8" w:space="0" w:color="000001"/>
              <w:bottom w:val="single" w:sz="8" w:space="0" w:color="000001"/>
            </w:tcBorders>
            <w:shd w:val="clear" w:color="auto" w:fill="auto"/>
            <w:tcMar>
              <w:left w:w="-10" w:type="dxa"/>
            </w:tcMar>
          </w:tcPr>
          <w:p w14:paraId="113AF352" w14:textId="77777777" w:rsidR="00342776" w:rsidRDefault="00FD5248">
            <w:r>
              <w:t>Тип</w:t>
            </w:r>
          </w:p>
        </w:tc>
        <w:tc>
          <w:tcPr>
            <w:tcW w:w="2411" w:type="dxa"/>
            <w:tcBorders>
              <w:top w:val="single" w:sz="8" w:space="0" w:color="000001"/>
              <w:left w:val="single" w:sz="8" w:space="0" w:color="000001"/>
              <w:bottom w:val="single" w:sz="8" w:space="0" w:color="000001"/>
            </w:tcBorders>
            <w:shd w:val="clear" w:color="auto" w:fill="auto"/>
            <w:tcMar>
              <w:left w:w="-10" w:type="dxa"/>
            </w:tcMar>
          </w:tcPr>
          <w:p w14:paraId="1D953BBA" w14:textId="77777777" w:rsidR="00342776" w:rsidRDefault="00FD5248">
            <w:proofErr w:type="spellStart"/>
            <w:r>
              <w:t>Валидатор</w:t>
            </w:r>
            <w:proofErr w:type="spellEnd"/>
          </w:p>
        </w:tc>
        <w:tc>
          <w:tcPr>
            <w:tcW w:w="2697"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0121051F" w14:textId="77777777" w:rsidR="00342776" w:rsidRDefault="00FD5248">
            <w:r>
              <w:t>Описание</w:t>
            </w:r>
          </w:p>
        </w:tc>
      </w:tr>
      <w:tr w:rsidR="00342776" w14:paraId="6C32C0B7" w14:textId="77777777">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037CF9D1" w14:textId="77777777" w:rsidR="00342776" w:rsidRDefault="00FD5248">
            <w:r>
              <w:t>Название РК</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6C8889AF" w14:textId="77777777" w:rsidR="00342776" w:rsidRDefault="00FD5248">
            <w:r>
              <w:t>Строка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4D16F8B5" w14:textId="77777777" w:rsidR="00342776" w:rsidRDefault="00FD5248">
            <w:r>
              <w:t>Обязательно</w:t>
            </w:r>
          </w:p>
        </w:tc>
        <w:tc>
          <w:tcPr>
            <w:tcW w:w="26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5501498" w14:textId="77777777" w:rsidR="00342776" w:rsidRDefault="00FD5248">
            <w:r>
              <w:t>Наименование РК согласно стандартам заказчика.</w:t>
            </w:r>
          </w:p>
        </w:tc>
      </w:tr>
      <w:tr w:rsidR="00342776" w14:paraId="2FB9005D" w14:textId="77777777">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721820D7" w14:textId="77777777" w:rsidR="00342776" w:rsidRDefault="00FD5248">
            <w:r>
              <w:t>Формат</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22B0DBC2" w14:textId="77777777" w:rsidR="00342776" w:rsidRDefault="00FD5248">
            <w:r>
              <w:t>Строка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75EB5A7E" w14:textId="77777777" w:rsidR="00342776" w:rsidRDefault="00FD5248">
            <w:r>
              <w:t>Обязательно</w:t>
            </w:r>
          </w:p>
        </w:tc>
        <w:tc>
          <w:tcPr>
            <w:tcW w:w="26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60FB9CBE" w14:textId="77777777" w:rsidR="00342776" w:rsidRDefault="00FD5248">
            <w:r>
              <w:t>Формат РК согласно стандартам заказчика.</w:t>
            </w:r>
          </w:p>
        </w:tc>
      </w:tr>
      <w:tr w:rsidR="00342776" w14:paraId="65FD6DCE" w14:textId="77777777">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674FB35E" w14:textId="77777777" w:rsidR="00342776" w:rsidRDefault="00FD5248">
            <w:r>
              <w:t>Размер</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77A11734" w14:textId="77777777" w:rsidR="00342776" w:rsidRDefault="00FD5248">
            <w:r>
              <w:t>Строка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7A0421F8" w14:textId="77777777" w:rsidR="00342776" w:rsidRDefault="00FD5248">
            <w:r>
              <w:t>Обязательно</w:t>
            </w:r>
          </w:p>
        </w:tc>
        <w:tc>
          <w:tcPr>
            <w:tcW w:w="26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B981F82" w14:textId="77777777" w:rsidR="00342776" w:rsidRDefault="00FD5248">
            <w:r>
              <w:t> </w:t>
            </w:r>
          </w:p>
        </w:tc>
      </w:tr>
      <w:tr w:rsidR="00342776" w14:paraId="3010D183" w14:textId="77777777">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466A5ECA" w14:textId="77777777" w:rsidR="00342776" w:rsidRDefault="00FD5248">
            <w:r>
              <w:t>Адрес объекта</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79C334E2" w14:textId="77777777" w:rsidR="00342776" w:rsidRDefault="00FD5248">
            <w:r>
              <w:t>Строка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50D0C992" w14:textId="77777777" w:rsidR="00342776" w:rsidRDefault="00FD5248">
            <w:r>
              <w:t>Обязательно</w:t>
            </w:r>
          </w:p>
        </w:tc>
        <w:tc>
          <w:tcPr>
            <w:tcW w:w="26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74D1CF76" w14:textId="77777777" w:rsidR="00342776" w:rsidRDefault="00FD5248">
            <w:r>
              <w:t>Адрес объектов заказчика согласно стандартам заказчика.</w:t>
            </w:r>
          </w:p>
        </w:tc>
      </w:tr>
      <w:tr w:rsidR="00342776" w14:paraId="30645FC2" w14:textId="77777777">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10425AF2" w14:textId="77777777" w:rsidR="00342776" w:rsidRDefault="00FD5248">
            <w:r>
              <w:t xml:space="preserve">Период </w:t>
            </w:r>
            <w:r>
              <w:rPr>
                <w:highlight w:val="white"/>
              </w:rPr>
              <w:t>резервирования</w:t>
            </w:r>
          </w:p>
          <w:p w14:paraId="5CA7ACE9" w14:textId="77777777" w:rsidR="00342776" w:rsidRDefault="00FD5248">
            <w:r>
              <w:t>/бронирования</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27A14CEC" w14:textId="77777777" w:rsidR="00342776" w:rsidRDefault="00FD5248">
            <w:r>
              <w:t>Дата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7210D13F" w14:textId="77777777" w:rsidR="00342776" w:rsidRDefault="00FD5248">
            <w:r>
              <w:t>Обязательно</w:t>
            </w:r>
          </w:p>
        </w:tc>
        <w:tc>
          <w:tcPr>
            <w:tcW w:w="26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A386416" w14:textId="77777777" w:rsidR="00342776" w:rsidRDefault="00FD5248">
            <w:r>
              <w:t>Даты занятости РК.</w:t>
            </w:r>
          </w:p>
        </w:tc>
      </w:tr>
      <w:tr w:rsidR="00342776" w14:paraId="6C9C37C1" w14:textId="77777777">
        <w:tc>
          <w:tcPr>
            <w:tcW w:w="2412"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15BA5F0F" w14:textId="77777777" w:rsidR="00342776" w:rsidRDefault="00FD5248">
            <w:r>
              <w:t>Стоимость</w:t>
            </w:r>
          </w:p>
        </w:tc>
        <w:tc>
          <w:tcPr>
            <w:tcW w:w="2413"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9DD842A" w14:textId="77777777" w:rsidR="00342776" w:rsidRDefault="00FD5248">
            <w:r>
              <w:t>Целое</w:t>
            </w:r>
          </w:p>
        </w:tc>
        <w:tc>
          <w:tcPr>
            <w:tcW w:w="2411" w:type="dxa"/>
            <w:tcBorders>
              <w:top w:val="single" w:sz="8" w:space="0" w:color="000001"/>
              <w:bottom w:val="single" w:sz="8" w:space="0" w:color="000001"/>
            </w:tcBorders>
            <w:shd w:val="clear" w:color="auto" w:fill="auto"/>
            <w:tcMar>
              <w:top w:w="0" w:type="dxa"/>
              <w:left w:w="10" w:type="dxa"/>
            </w:tcMar>
          </w:tcPr>
          <w:p w14:paraId="3223FE33" w14:textId="77777777" w:rsidR="00342776" w:rsidRDefault="00FD5248">
            <w:r>
              <w:t>Обязательно</w:t>
            </w:r>
          </w:p>
        </w:tc>
        <w:tc>
          <w:tcPr>
            <w:tcW w:w="26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9DBB42F" w14:textId="77777777" w:rsidR="00342776" w:rsidRDefault="00FD5248">
            <w:r>
              <w:t>Стоимости аренды РК (в месяц). Зависит от Заказчика.</w:t>
            </w:r>
          </w:p>
        </w:tc>
      </w:tr>
      <w:tr w:rsidR="00342776" w14:paraId="6875C443" w14:textId="77777777">
        <w:tc>
          <w:tcPr>
            <w:tcW w:w="2412"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4013C84C" w14:textId="77777777" w:rsidR="00342776" w:rsidRDefault="00FD5248">
            <w:r>
              <w:t xml:space="preserve">Фотография </w:t>
            </w:r>
          </w:p>
        </w:tc>
        <w:tc>
          <w:tcPr>
            <w:tcW w:w="2413"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51F7D5B6" w14:textId="77777777" w:rsidR="00342776" w:rsidRDefault="00FD5248">
            <w:r>
              <w:t>Изображение</w:t>
            </w:r>
          </w:p>
        </w:tc>
        <w:tc>
          <w:tcPr>
            <w:tcW w:w="241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BCE999C" w14:textId="77777777" w:rsidR="00342776" w:rsidRDefault="00FD5248">
            <w:r>
              <w:t> </w:t>
            </w:r>
          </w:p>
        </w:tc>
        <w:tc>
          <w:tcPr>
            <w:tcW w:w="26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FE7BE21" w14:textId="77777777" w:rsidR="00342776" w:rsidRDefault="00FD5248">
            <w:r>
              <w:t xml:space="preserve">Фотография РК. Может быть несколько. </w:t>
            </w:r>
          </w:p>
        </w:tc>
      </w:tr>
      <w:tr w:rsidR="006C30C7" w14:paraId="5A51985A" w14:textId="77777777">
        <w:tc>
          <w:tcPr>
            <w:tcW w:w="2412"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8F73B19" w14:textId="77777777" w:rsidR="006C30C7" w:rsidRDefault="006C30C7">
            <w:r>
              <w:t>Видеозапись</w:t>
            </w:r>
          </w:p>
        </w:tc>
        <w:tc>
          <w:tcPr>
            <w:tcW w:w="2413"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FA2F21F" w14:textId="77777777" w:rsidR="006C30C7" w:rsidRDefault="006C30C7">
            <w:r>
              <w:t>Видео</w:t>
            </w:r>
          </w:p>
        </w:tc>
        <w:tc>
          <w:tcPr>
            <w:tcW w:w="241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792F4009" w14:textId="77777777" w:rsidR="006C30C7" w:rsidRDefault="006C30C7"/>
        </w:tc>
        <w:tc>
          <w:tcPr>
            <w:tcW w:w="26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4B8A2FD" w14:textId="77777777" w:rsidR="006C30C7" w:rsidRDefault="006C30C7">
            <w:r>
              <w:t>Видеозапись РК. Должна размещаться в блоке фотографий</w:t>
            </w:r>
          </w:p>
        </w:tc>
      </w:tr>
      <w:tr w:rsidR="00E76451" w14:paraId="6DBF4673" w14:textId="77777777">
        <w:tc>
          <w:tcPr>
            <w:tcW w:w="2412"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48EEDA66" w14:textId="5DFE94C6" w:rsidR="00E76451" w:rsidRDefault="00E76451">
            <w:r>
              <w:t>Документ</w:t>
            </w:r>
          </w:p>
        </w:tc>
        <w:tc>
          <w:tcPr>
            <w:tcW w:w="2413"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E3D648F" w14:textId="0A9E5875" w:rsidR="00E76451" w:rsidRDefault="00E76451">
            <w:r>
              <w:t>Документ</w:t>
            </w:r>
          </w:p>
        </w:tc>
        <w:tc>
          <w:tcPr>
            <w:tcW w:w="241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64476BD5" w14:textId="77777777" w:rsidR="00E76451" w:rsidRDefault="00E76451"/>
        </w:tc>
        <w:tc>
          <w:tcPr>
            <w:tcW w:w="26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300B8D3" w14:textId="77B442E3" w:rsidR="00E76451" w:rsidRDefault="00E76451">
            <w:r>
              <w:t>Документ с описанием конструкции</w:t>
            </w:r>
          </w:p>
        </w:tc>
      </w:tr>
    </w:tbl>
    <w:p w14:paraId="074EA9BD" w14:textId="77777777" w:rsidR="00342776" w:rsidRDefault="00342776">
      <w:pPr>
        <w:rPr>
          <w:i/>
        </w:rPr>
      </w:pPr>
    </w:p>
    <w:p w14:paraId="6FD2607E" w14:textId="77777777" w:rsidR="00342776" w:rsidRDefault="00FD5248">
      <w:pPr>
        <w:rPr>
          <w:bCs/>
          <w:i/>
        </w:rPr>
      </w:pPr>
      <w:r>
        <w:rPr>
          <w:i/>
        </w:rPr>
        <w:t> Списки «конструкции»</w:t>
      </w:r>
    </w:p>
    <w:p w14:paraId="74CCC1C0" w14:textId="77777777" w:rsidR="00342776" w:rsidRDefault="00FD5248">
      <w:pPr>
        <w:rPr>
          <w:bCs/>
        </w:rPr>
      </w:pPr>
      <w:r>
        <w:t> Рекламная конструкция — список рекламных конструкций</w:t>
      </w:r>
    </w:p>
    <w:p w14:paraId="6E31C5E1" w14:textId="77777777" w:rsidR="00342776" w:rsidRDefault="00FD5248">
      <w:pPr>
        <w:rPr>
          <w:b/>
          <w:bCs/>
        </w:rPr>
      </w:pPr>
      <w:r>
        <w:rPr>
          <w:b/>
        </w:rPr>
        <w:t>  </w:t>
      </w:r>
    </w:p>
    <w:tbl>
      <w:tblPr>
        <w:tblW w:w="9934"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09"/>
        <w:gridCol w:w="2413"/>
        <w:gridCol w:w="2411"/>
        <w:gridCol w:w="2701"/>
      </w:tblGrid>
      <w:tr w:rsidR="00342776" w14:paraId="08FE00C6" w14:textId="77777777">
        <w:tc>
          <w:tcPr>
            <w:tcW w:w="2408" w:type="dxa"/>
            <w:tcBorders>
              <w:top w:val="single" w:sz="8" w:space="0" w:color="000001"/>
              <w:left w:val="single" w:sz="8" w:space="0" w:color="000001"/>
              <w:bottom w:val="single" w:sz="8" w:space="0" w:color="000001"/>
            </w:tcBorders>
            <w:shd w:val="clear" w:color="auto" w:fill="auto"/>
            <w:tcMar>
              <w:left w:w="-10" w:type="dxa"/>
            </w:tcMar>
          </w:tcPr>
          <w:p w14:paraId="06812E92" w14:textId="77777777" w:rsidR="00342776" w:rsidRDefault="00FD5248">
            <w:r>
              <w:lastRenderedPageBreak/>
              <w:t>Название</w:t>
            </w:r>
          </w:p>
        </w:tc>
        <w:tc>
          <w:tcPr>
            <w:tcW w:w="2413" w:type="dxa"/>
            <w:tcBorders>
              <w:top w:val="single" w:sz="8" w:space="0" w:color="000001"/>
              <w:left w:val="single" w:sz="8" w:space="0" w:color="000001"/>
              <w:bottom w:val="single" w:sz="8" w:space="0" w:color="000001"/>
            </w:tcBorders>
            <w:shd w:val="clear" w:color="auto" w:fill="auto"/>
            <w:tcMar>
              <w:left w:w="-10" w:type="dxa"/>
            </w:tcMar>
          </w:tcPr>
          <w:p w14:paraId="24E444D2" w14:textId="77777777" w:rsidR="00342776" w:rsidRDefault="00FD5248">
            <w:r>
              <w:t>Тип</w:t>
            </w:r>
          </w:p>
        </w:tc>
        <w:tc>
          <w:tcPr>
            <w:tcW w:w="2411" w:type="dxa"/>
            <w:tcBorders>
              <w:top w:val="single" w:sz="8" w:space="0" w:color="000001"/>
              <w:left w:val="single" w:sz="8" w:space="0" w:color="000001"/>
              <w:bottom w:val="single" w:sz="8" w:space="0" w:color="000001"/>
            </w:tcBorders>
            <w:shd w:val="clear" w:color="auto" w:fill="auto"/>
            <w:tcMar>
              <w:left w:w="-10" w:type="dxa"/>
            </w:tcMar>
          </w:tcPr>
          <w:p w14:paraId="64310574" w14:textId="77777777" w:rsidR="00342776" w:rsidRDefault="00FD5248">
            <w:proofErr w:type="spellStart"/>
            <w:r>
              <w:t>Валидатор</w:t>
            </w:r>
            <w:proofErr w:type="spellEnd"/>
          </w:p>
        </w:tc>
        <w:tc>
          <w:tcPr>
            <w:tcW w:w="2701"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47AB12D3" w14:textId="77777777" w:rsidR="00342776" w:rsidRDefault="00FD5248">
            <w:r>
              <w:t>Описание</w:t>
            </w:r>
          </w:p>
        </w:tc>
      </w:tr>
      <w:tr w:rsidR="00342776" w14:paraId="68CCC8CE" w14:textId="77777777">
        <w:tc>
          <w:tcPr>
            <w:tcW w:w="2408" w:type="dxa"/>
            <w:tcBorders>
              <w:top w:val="single" w:sz="8" w:space="0" w:color="000001"/>
              <w:left w:val="single" w:sz="8" w:space="0" w:color="000001"/>
              <w:bottom w:val="single" w:sz="8" w:space="0" w:color="000001"/>
            </w:tcBorders>
            <w:shd w:val="clear" w:color="auto" w:fill="auto"/>
            <w:tcMar>
              <w:top w:w="0" w:type="dxa"/>
              <w:left w:w="-10" w:type="dxa"/>
            </w:tcMar>
          </w:tcPr>
          <w:p w14:paraId="1370506C" w14:textId="77777777" w:rsidR="00342776" w:rsidRDefault="00FD5248">
            <w:r>
              <w:t>Каталог РК</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56CA0451" w14:textId="77777777" w:rsidR="00342776" w:rsidRDefault="00FD5248">
            <w:r>
              <w:t>Список</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1F148366" w14:textId="77777777" w:rsidR="00342776" w:rsidRDefault="00FD5248">
            <w:r>
              <w:t> </w:t>
            </w:r>
          </w:p>
        </w:tc>
        <w:tc>
          <w:tcPr>
            <w:tcW w:w="270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7101B013" w14:textId="77777777" w:rsidR="00342776" w:rsidRDefault="00FD5248">
            <w:r>
              <w:t>Перечень РК</w:t>
            </w:r>
          </w:p>
        </w:tc>
      </w:tr>
      <w:tr w:rsidR="00342776" w14:paraId="3703C2BF" w14:textId="77777777">
        <w:tc>
          <w:tcPr>
            <w:tcW w:w="2408" w:type="dxa"/>
            <w:tcBorders>
              <w:top w:val="single" w:sz="8" w:space="0" w:color="000001"/>
              <w:left w:val="single" w:sz="8" w:space="0" w:color="000001"/>
              <w:bottom w:val="single" w:sz="8" w:space="0" w:color="000001"/>
            </w:tcBorders>
            <w:shd w:val="clear" w:color="auto" w:fill="auto"/>
            <w:tcMar>
              <w:top w:w="0" w:type="dxa"/>
              <w:left w:w="-10" w:type="dxa"/>
            </w:tcMar>
          </w:tcPr>
          <w:p w14:paraId="13406313" w14:textId="77777777" w:rsidR="00342776" w:rsidRDefault="00FD5248">
            <w:r>
              <w:t>На страницу РК</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28259A62" w14:textId="77777777" w:rsidR="00342776" w:rsidRDefault="00FD5248">
            <w:r>
              <w:t>Ссылка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45A06A35" w14:textId="77777777" w:rsidR="00342776" w:rsidRDefault="00FD5248">
            <w:r>
              <w:t> </w:t>
            </w:r>
          </w:p>
        </w:tc>
        <w:tc>
          <w:tcPr>
            <w:tcW w:w="270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36174D78" w14:textId="77777777" w:rsidR="00342776" w:rsidRDefault="00FD5248">
            <w:r>
              <w:t>Ссылка для перехода на страницу рекламной конструкции</w:t>
            </w:r>
          </w:p>
        </w:tc>
      </w:tr>
    </w:tbl>
    <w:p w14:paraId="2652DE2C" w14:textId="77777777" w:rsidR="00342776" w:rsidRDefault="00FD5248">
      <w:r>
        <w:t> </w:t>
      </w:r>
    </w:p>
    <w:p w14:paraId="54220E15" w14:textId="77777777" w:rsidR="00342776" w:rsidRDefault="00FD5248">
      <w:pPr>
        <w:rPr>
          <w:bCs/>
          <w:i/>
        </w:rPr>
      </w:pPr>
      <w:r>
        <w:rPr>
          <w:i/>
        </w:rPr>
        <w:t>Бронирование </w:t>
      </w:r>
      <w:r w:rsidR="00345649">
        <w:rPr>
          <w:i/>
        </w:rPr>
        <w:t>(«Купить»)</w:t>
      </w:r>
      <w:r>
        <w:rPr>
          <w:i/>
        </w:rPr>
        <w:t xml:space="preserve">     </w:t>
      </w:r>
    </w:p>
    <w:p w14:paraId="39831C23" w14:textId="77777777" w:rsidR="00342776" w:rsidRDefault="00FD5248">
      <w:pPr>
        <w:rPr>
          <w:b/>
          <w:bCs/>
        </w:rPr>
      </w:pPr>
      <w:r>
        <w:rPr>
          <w:b/>
        </w:rPr>
        <w:t> </w:t>
      </w:r>
    </w:p>
    <w:tbl>
      <w:tblPr>
        <w:tblW w:w="9934"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620"/>
        <w:gridCol w:w="2328"/>
        <w:gridCol w:w="2335"/>
        <w:gridCol w:w="2651"/>
      </w:tblGrid>
      <w:tr w:rsidR="00342776" w14:paraId="7727EB6C" w14:textId="77777777" w:rsidTr="004D20FD">
        <w:tc>
          <w:tcPr>
            <w:tcW w:w="2620" w:type="dxa"/>
            <w:tcBorders>
              <w:top w:val="single" w:sz="8" w:space="0" w:color="000001"/>
              <w:left w:val="single" w:sz="8" w:space="0" w:color="000001"/>
              <w:bottom w:val="single" w:sz="8" w:space="0" w:color="000001"/>
            </w:tcBorders>
            <w:shd w:val="clear" w:color="auto" w:fill="auto"/>
            <w:tcMar>
              <w:left w:w="-10" w:type="dxa"/>
            </w:tcMar>
          </w:tcPr>
          <w:p w14:paraId="75DB42C1" w14:textId="77777777" w:rsidR="00342776" w:rsidRDefault="00FD5248">
            <w:r>
              <w:t>Название</w:t>
            </w:r>
          </w:p>
        </w:tc>
        <w:tc>
          <w:tcPr>
            <w:tcW w:w="2328" w:type="dxa"/>
            <w:tcBorders>
              <w:top w:val="single" w:sz="8" w:space="0" w:color="000001"/>
              <w:left w:val="single" w:sz="8" w:space="0" w:color="000001"/>
              <w:bottom w:val="single" w:sz="8" w:space="0" w:color="000001"/>
            </w:tcBorders>
            <w:shd w:val="clear" w:color="auto" w:fill="auto"/>
            <w:tcMar>
              <w:left w:w="-10" w:type="dxa"/>
            </w:tcMar>
          </w:tcPr>
          <w:p w14:paraId="779CD05C" w14:textId="77777777" w:rsidR="00342776" w:rsidRDefault="00FD5248">
            <w:r>
              <w:t>Тип</w:t>
            </w:r>
          </w:p>
        </w:tc>
        <w:tc>
          <w:tcPr>
            <w:tcW w:w="2335" w:type="dxa"/>
            <w:tcBorders>
              <w:top w:val="single" w:sz="8" w:space="0" w:color="000001"/>
              <w:left w:val="single" w:sz="8" w:space="0" w:color="000001"/>
              <w:bottom w:val="single" w:sz="8" w:space="0" w:color="000001"/>
            </w:tcBorders>
            <w:shd w:val="clear" w:color="auto" w:fill="auto"/>
            <w:tcMar>
              <w:left w:w="-10" w:type="dxa"/>
            </w:tcMar>
          </w:tcPr>
          <w:p w14:paraId="55F24924" w14:textId="77777777" w:rsidR="00342776" w:rsidRDefault="00FD5248">
            <w:proofErr w:type="spellStart"/>
            <w:r>
              <w:t>Валидатор</w:t>
            </w:r>
            <w:proofErr w:type="spellEnd"/>
          </w:p>
        </w:tc>
        <w:tc>
          <w:tcPr>
            <w:tcW w:w="2651"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4AECBD53" w14:textId="77777777" w:rsidR="00342776" w:rsidRDefault="00FD5248">
            <w:r>
              <w:t>Описание</w:t>
            </w:r>
          </w:p>
        </w:tc>
      </w:tr>
      <w:tr w:rsidR="00342776" w14:paraId="1D625CCF" w14:textId="77777777" w:rsidTr="004D20FD">
        <w:tc>
          <w:tcPr>
            <w:tcW w:w="2620" w:type="dxa"/>
            <w:tcBorders>
              <w:top w:val="single" w:sz="8" w:space="0" w:color="000001"/>
              <w:left w:val="single" w:sz="8" w:space="0" w:color="000001"/>
              <w:bottom w:val="single" w:sz="8" w:space="0" w:color="000001"/>
            </w:tcBorders>
            <w:shd w:val="clear" w:color="auto" w:fill="auto"/>
            <w:tcMar>
              <w:top w:w="0" w:type="dxa"/>
              <w:left w:w="-10" w:type="dxa"/>
            </w:tcMar>
          </w:tcPr>
          <w:p w14:paraId="517F7902" w14:textId="77777777" w:rsidR="00342776" w:rsidRDefault="00FD5248">
            <w:r>
              <w:t>Название РК</w:t>
            </w:r>
          </w:p>
        </w:tc>
        <w:tc>
          <w:tcPr>
            <w:tcW w:w="2328" w:type="dxa"/>
            <w:tcBorders>
              <w:top w:val="single" w:sz="8" w:space="0" w:color="000001"/>
              <w:left w:val="single" w:sz="8" w:space="0" w:color="000001"/>
              <w:bottom w:val="single" w:sz="8" w:space="0" w:color="000001"/>
            </w:tcBorders>
            <w:shd w:val="clear" w:color="auto" w:fill="auto"/>
            <w:tcMar>
              <w:top w:w="0" w:type="dxa"/>
              <w:left w:w="-10" w:type="dxa"/>
            </w:tcMar>
          </w:tcPr>
          <w:p w14:paraId="2252156C" w14:textId="77777777" w:rsidR="00342776" w:rsidRDefault="00FD5248">
            <w:r>
              <w:t>Строка</w:t>
            </w:r>
          </w:p>
        </w:tc>
        <w:tc>
          <w:tcPr>
            <w:tcW w:w="2335" w:type="dxa"/>
            <w:tcBorders>
              <w:top w:val="single" w:sz="8" w:space="0" w:color="000001"/>
              <w:left w:val="single" w:sz="8" w:space="0" w:color="000001"/>
              <w:bottom w:val="single" w:sz="8" w:space="0" w:color="000001"/>
            </w:tcBorders>
            <w:shd w:val="clear" w:color="auto" w:fill="auto"/>
            <w:tcMar>
              <w:top w:w="0" w:type="dxa"/>
              <w:left w:w="-10" w:type="dxa"/>
            </w:tcMar>
          </w:tcPr>
          <w:p w14:paraId="420CA5F4" w14:textId="77777777" w:rsidR="00342776" w:rsidRDefault="00FD5248">
            <w:r>
              <w:t>Обязательно</w:t>
            </w:r>
          </w:p>
        </w:tc>
        <w:tc>
          <w:tcPr>
            <w:tcW w:w="265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7A4753AF" w14:textId="77777777" w:rsidR="00342776" w:rsidRDefault="00FD5248">
            <w:r>
              <w:t>Название бронируемой РК.</w:t>
            </w:r>
          </w:p>
        </w:tc>
      </w:tr>
      <w:tr w:rsidR="00342776" w14:paraId="2ED985EF" w14:textId="77777777" w:rsidTr="004D20FD">
        <w:tc>
          <w:tcPr>
            <w:tcW w:w="2620" w:type="dxa"/>
            <w:tcBorders>
              <w:top w:val="single" w:sz="8" w:space="0" w:color="000001"/>
              <w:left w:val="single" w:sz="8" w:space="0" w:color="000001"/>
              <w:bottom w:val="single" w:sz="8" w:space="0" w:color="000001"/>
            </w:tcBorders>
            <w:shd w:val="clear" w:color="auto" w:fill="auto"/>
            <w:tcMar>
              <w:top w:w="0" w:type="dxa"/>
              <w:left w:w="-10" w:type="dxa"/>
            </w:tcMar>
          </w:tcPr>
          <w:p w14:paraId="618F2AF8" w14:textId="77777777" w:rsidR="00342776" w:rsidRDefault="00FD5248">
            <w:r>
              <w:t>Клиент</w:t>
            </w:r>
          </w:p>
        </w:tc>
        <w:tc>
          <w:tcPr>
            <w:tcW w:w="2328" w:type="dxa"/>
            <w:tcBorders>
              <w:top w:val="single" w:sz="8" w:space="0" w:color="000001"/>
              <w:left w:val="single" w:sz="8" w:space="0" w:color="000001"/>
              <w:bottom w:val="single" w:sz="8" w:space="0" w:color="000001"/>
            </w:tcBorders>
            <w:shd w:val="clear" w:color="auto" w:fill="auto"/>
            <w:tcMar>
              <w:top w:w="0" w:type="dxa"/>
              <w:left w:w="-10" w:type="dxa"/>
            </w:tcMar>
          </w:tcPr>
          <w:p w14:paraId="4C7047A8" w14:textId="77777777" w:rsidR="00342776" w:rsidRDefault="00FD5248">
            <w:r>
              <w:t>Строка</w:t>
            </w:r>
          </w:p>
        </w:tc>
        <w:tc>
          <w:tcPr>
            <w:tcW w:w="2335" w:type="dxa"/>
            <w:tcBorders>
              <w:top w:val="single" w:sz="8" w:space="0" w:color="000001"/>
              <w:left w:val="single" w:sz="8" w:space="0" w:color="000001"/>
              <w:bottom w:val="single" w:sz="8" w:space="0" w:color="000001"/>
            </w:tcBorders>
            <w:shd w:val="clear" w:color="auto" w:fill="auto"/>
            <w:tcMar>
              <w:top w:w="0" w:type="dxa"/>
              <w:left w:w="-10" w:type="dxa"/>
            </w:tcMar>
          </w:tcPr>
          <w:p w14:paraId="0A79D086" w14:textId="77777777" w:rsidR="00342776" w:rsidRDefault="00FD5248">
            <w:r>
              <w:t>Обязательно</w:t>
            </w:r>
          </w:p>
        </w:tc>
        <w:tc>
          <w:tcPr>
            <w:tcW w:w="265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7E416C02" w14:textId="77777777" w:rsidR="00342776" w:rsidRDefault="00FD5248">
            <w:r>
              <w:t>ФИ клиента.</w:t>
            </w:r>
          </w:p>
        </w:tc>
      </w:tr>
      <w:tr w:rsidR="00342776" w14:paraId="33B8E474" w14:textId="77777777" w:rsidTr="004D20FD">
        <w:tc>
          <w:tcPr>
            <w:tcW w:w="2620" w:type="dxa"/>
            <w:tcBorders>
              <w:top w:val="single" w:sz="8" w:space="0" w:color="000001"/>
              <w:left w:val="single" w:sz="8" w:space="0" w:color="000001"/>
              <w:bottom w:val="single" w:sz="8" w:space="0" w:color="000001"/>
            </w:tcBorders>
            <w:shd w:val="clear" w:color="auto" w:fill="auto"/>
            <w:tcMar>
              <w:top w:w="0" w:type="dxa"/>
              <w:left w:w="-10" w:type="dxa"/>
            </w:tcMar>
          </w:tcPr>
          <w:p w14:paraId="69F3E961" w14:textId="77777777" w:rsidR="00342776" w:rsidRDefault="00FD5248">
            <w:r>
              <w:t>Компания</w:t>
            </w:r>
          </w:p>
        </w:tc>
        <w:tc>
          <w:tcPr>
            <w:tcW w:w="2328" w:type="dxa"/>
            <w:tcBorders>
              <w:top w:val="single" w:sz="8" w:space="0" w:color="000001"/>
              <w:left w:val="single" w:sz="8" w:space="0" w:color="000001"/>
              <w:bottom w:val="single" w:sz="8" w:space="0" w:color="000001"/>
            </w:tcBorders>
            <w:shd w:val="clear" w:color="auto" w:fill="auto"/>
            <w:tcMar>
              <w:top w:w="0" w:type="dxa"/>
              <w:left w:w="-10" w:type="dxa"/>
            </w:tcMar>
          </w:tcPr>
          <w:p w14:paraId="4D4D19FC" w14:textId="77777777" w:rsidR="00342776" w:rsidRDefault="00FD5248">
            <w:r>
              <w:t>Строка</w:t>
            </w:r>
          </w:p>
        </w:tc>
        <w:tc>
          <w:tcPr>
            <w:tcW w:w="2335" w:type="dxa"/>
            <w:tcBorders>
              <w:top w:val="single" w:sz="8" w:space="0" w:color="000001"/>
              <w:left w:val="single" w:sz="8" w:space="0" w:color="000001"/>
              <w:bottom w:val="single" w:sz="8" w:space="0" w:color="000001"/>
            </w:tcBorders>
            <w:shd w:val="clear" w:color="auto" w:fill="auto"/>
            <w:tcMar>
              <w:top w:w="0" w:type="dxa"/>
              <w:left w:w="-10" w:type="dxa"/>
            </w:tcMar>
          </w:tcPr>
          <w:p w14:paraId="21EABA08" w14:textId="77777777" w:rsidR="00342776" w:rsidRDefault="00FD5248">
            <w:r>
              <w:t>Обязательно</w:t>
            </w:r>
          </w:p>
        </w:tc>
        <w:tc>
          <w:tcPr>
            <w:tcW w:w="265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44EF8472" w14:textId="77777777" w:rsidR="00342776" w:rsidRDefault="00FD5248">
            <w:r>
              <w:t>Название компании клиента.</w:t>
            </w:r>
          </w:p>
        </w:tc>
      </w:tr>
      <w:tr w:rsidR="00342776" w14:paraId="03FC42B0" w14:textId="77777777" w:rsidTr="004D20FD">
        <w:tc>
          <w:tcPr>
            <w:tcW w:w="2620" w:type="dxa"/>
            <w:tcBorders>
              <w:top w:val="single" w:sz="8" w:space="0" w:color="000001"/>
              <w:left w:val="single" w:sz="8" w:space="0" w:color="000001"/>
              <w:bottom w:val="single" w:sz="8" w:space="0" w:color="000001"/>
            </w:tcBorders>
            <w:shd w:val="clear" w:color="auto" w:fill="auto"/>
            <w:tcMar>
              <w:top w:w="0" w:type="dxa"/>
              <w:left w:w="-10" w:type="dxa"/>
            </w:tcMar>
          </w:tcPr>
          <w:p w14:paraId="57210437" w14:textId="77777777" w:rsidR="00342776" w:rsidRDefault="00FD5248" w:rsidP="00345649">
            <w:r>
              <w:t xml:space="preserve">Дата начала </w:t>
            </w:r>
            <w:r w:rsidR="00345649">
              <w:t>использования</w:t>
            </w:r>
          </w:p>
        </w:tc>
        <w:tc>
          <w:tcPr>
            <w:tcW w:w="2328" w:type="dxa"/>
            <w:tcBorders>
              <w:top w:val="single" w:sz="8" w:space="0" w:color="000001"/>
              <w:left w:val="single" w:sz="8" w:space="0" w:color="000001"/>
              <w:bottom w:val="single" w:sz="8" w:space="0" w:color="000001"/>
            </w:tcBorders>
            <w:shd w:val="clear" w:color="auto" w:fill="auto"/>
            <w:tcMar>
              <w:top w:w="0" w:type="dxa"/>
              <w:left w:w="-10" w:type="dxa"/>
            </w:tcMar>
          </w:tcPr>
          <w:p w14:paraId="28AB9629" w14:textId="77777777" w:rsidR="00342776" w:rsidRDefault="00FD5248">
            <w:r>
              <w:t>Дата</w:t>
            </w:r>
          </w:p>
        </w:tc>
        <w:tc>
          <w:tcPr>
            <w:tcW w:w="2335" w:type="dxa"/>
            <w:tcBorders>
              <w:top w:val="single" w:sz="8" w:space="0" w:color="000001"/>
              <w:left w:val="single" w:sz="8" w:space="0" w:color="000001"/>
              <w:bottom w:val="single" w:sz="8" w:space="0" w:color="000001"/>
            </w:tcBorders>
            <w:shd w:val="clear" w:color="auto" w:fill="auto"/>
            <w:tcMar>
              <w:top w:w="0" w:type="dxa"/>
              <w:left w:w="-10" w:type="dxa"/>
            </w:tcMar>
          </w:tcPr>
          <w:p w14:paraId="59AC771D" w14:textId="77777777" w:rsidR="00342776" w:rsidRDefault="00FD5248">
            <w:r>
              <w:t>Обязательно</w:t>
            </w:r>
          </w:p>
        </w:tc>
        <w:tc>
          <w:tcPr>
            <w:tcW w:w="265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486273AB" w14:textId="77777777" w:rsidR="00342776" w:rsidRDefault="00FD5248">
            <w:r>
              <w:t>Дата начала аренды РК.</w:t>
            </w:r>
          </w:p>
        </w:tc>
      </w:tr>
      <w:tr w:rsidR="00342776" w14:paraId="6BFCC398" w14:textId="77777777" w:rsidTr="004D20FD">
        <w:tc>
          <w:tcPr>
            <w:tcW w:w="2620" w:type="dxa"/>
            <w:tcBorders>
              <w:top w:val="single" w:sz="8" w:space="0" w:color="000001"/>
              <w:left w:val="single" w:sz="8" w:space="0" w:color="000001"/>
              <w:bottom w:val="single" w:sz="8" w:space="0" w:color="000001"/>
            </w:tcBorders>
            <w:shd w:val="clear" w:color="auto" w:fill="auto"/>
            <w:tcMar>
              <w:top w:w="0" w:type="dxa"/>
              <w:left w:w="-10" w:type="dxa"/>
            </w:tcMar>
          </w:tcPr>
          <w:p w14:paraId="7F970C10" w14:textId="77777777" w:rsidR="00342776" w:rsidRDefault="00FD5248" w:rsidP="00345649">
            <w:r>
              <w:t xml:space="preserve">Дата окончания </w:t>
            </w:r>
            <w:r w:rsidR="00345649">
              <w:t>использования</w:t>
            </w:r>
          </w:p>
        </w:tc>
        <w:tc>
          <w:tcPr>
            <w:tcW w:w="2328" w:type="dxa"/>
            <w:tcBorders>
              <w:top w:val="single" w:sz="8" w:space="0" w:color="000001"/>
              <w:left w:val="single" w:sz="8" w:space="0" w:color="000001"/>
              <w:bottom w:val="single" w:sz="8" w:space="0" w:color="000001"/>
            </w:tcBorders>
            <w:shd w:val="clear" w:color="auto" w:fill="auto"/>
            <w:tcMar>
              <w:top w:w="0" w:type="dxa"/>
              <w:left w:w="-10" w:type="dxa"/>
            </w:tcMar>
          </w:tcPr>
          <w:p w14:paraId="60B6AF81" w14:textId="77777777" w:rsidR="00342776" w:rsidRDefault="00FD5248">
            <w:r>
              <w:t>Дата</w:t>
            </w:r>
          </w:p>
        </w:tc>
        <w:tc>
          <w:tcPr>
            <w:tcW w:w="2335" w:type="dxa"/>
            <w:tcBorders>
              <w:top w:val="single" w:sz="8" w:space="0" w:color="000001"/>
              <w:left w:val="single" w:sz="8" w:space="0" w:color="000001"/>
              <w:bottom w:val="single" w:sz="8" w:space="0" w:color="000001"/>
            </w:tcBorders>
            <w:shd w:val="clear" w:color="auto" w:fill="auto"/>
            <w:tcMar>
              <w:top w:w="0" w:type="dxa"/>
              <w:left w:w="-10" w:type="dxa"/>
            </w:tcMar>
          </w:tcPr>
          <w:p w14:paraId="5B77E511" w14:textId="77777777" w:rsidR="00342776" w:rsidRDefault="00FD5248">
            <w:r>
              <w:t>Обязательно</w:t>
            </w:r>
          </w:p>
        </w:tc>
        <w:tc>
          <w:tcPr>
            <w:tcW w:w="265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19BAB06" w14:textId="77777777" w:rsidR="00342776" w:rsidRDefault="00FD5248">
            <w:r>
              <w:t>Дата окончания аренды РК.</w:t>
            </w:r>
          </w:p>
        </w:tc>
      </w:tr>
      <w:tr w:rsidR="00342776" w14:paraId="627070E0" w14:textId="77777777" w:rsidTr="004D20FD">
        <w:tc>
          <w:tcPr>
            <w:tcW w:w="2620" w:type="dxa"/>
            <w:tcBorders>
              <w:top w:val="single" w:sz="8" w:space="0" w:color="000001"/>
              <w:left w:val="single" w:sz="8" w:space="0" w:color="000001"/>
              <w:bottom w:val="single" w:sz="8" w:space="0" w:color="000001"/>
            </w:tcBorders>
            <w:shd w:val="clear" w:color="auto" w:fill="auto"/>
            <w:tcMar>
              <w:top w:w="0" w:type="dxa"/>
              <w:left w:w="-10" w:type="dxa"/>
              <w:bottom w:w="0" w:type="dxa"/>
            </w:tcMar>
          </w:tcPr>
          <w:p w14:paraId="5AE883D2" w14:textId="77777777" w:rsidR="00342776" w:rsidRDefault="00345649" w:rsidP="00345649">
            <w:r>
              <w:t xml:space="preserve">Белорусская </w:t>
            </w:r>
            <w:r w:rsidR="00FD5248">
              <w:t>реклама/</w:t>
            </w:r>
            <w:r>
              <w:t>Иностранная реклама</w:t>
            </w:r>
          </w:p>
        </w:tc>
        <w:tc>
          <w:tcPr>
            <w:tcW w:w="2328" w:type="dxa"/>
            <w:tcBorders>
              <w:top w:val="single" w:sz="8" w:space="0" w:color="000001"/>
              <w:left w:val="single" w:sz="8" w:space="0" w:color="000001"/>
              <w:bottom w:val="single" w:sz="8" w:space="0" w:color="000001"/>
            </w:tcBorders>
            <w:shd w:val="clear" w:color="auto" w:fill="auto"/>
            <w:tcMar>
              <w:top w:w="0" w:type="dxa"/>
              <w:left w:w="-10" w:type="dxa"/>
              <w:bottom w:w="0" w:type="dxa"/>
            </w:tcMar>
          </w:tcPr>
          <w:p w14:paraId="2515F4D2" w14:textId="77777777" w:rsidR="00342776" w:rsidRDefault="00FD5248">
            <w:r>
              <w:t>Логический тип</w:t>
            </w:r>
          </w:p>
        </w:tc>
        <w:tc>
          <w:tcPr>
            <w:tcW w:w="2335" w:type="dxa"/>
            <w:tcBorders>
              <w:top w:val="single" w:sz="8" w:space="0" w:color="000001"/>
              <w:left w:val="single" w:sz="8" w:space="0" w:color="000001"/>
              <w:bottom w:val="single" w:sz="8" w:space="0" w:color="000001"/>
            </w:tcBorders>
            <w:shd w:val="clear" w:color="auto" w:fill="auto"/>
            <w:tcMar>
              <w:top w:w="0" w:type="dxa"/>
              <w:left w:w="-10" w:type="dxa"/>
              <w:bottom w:w="0" w:type="dxa"/>
            </w:tcMar>
          </w:tcPr>
          <w:p w14:paraId="565DD47C" w14:textId="77777777" w:rsidR="00342776" w:rsidRDefault="00FD5248">
            <w:r>
              <w:t>Обязательно</w:t>
            </w:r>
          </w:p>
        </w:tc>
        <w:tc>
          <w:tcPr>
            <w:tcW w:w="265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bottom w:w="0" w:type="dxa"/>
              <w:right w:w="28" w:type="dxa"/>
            </w:tcMar>
          </w:tcPr>
          <w:p w14:paraId="68AD7BBA" w14:textId="77777777" w:rsidR="00342776" w:rsidRDefault="00345649" w:rsidP="00345649">
            <w:r>
              <w:t>Белорусский или иностранный продукт.</w:t>
            </w:r>
          </w:p>
        </w:tc>
      </w:tr>
      <w:tr w:rsidR="00AD2BA4" w14:paraId="219B42A5" w14:textId="77777777" w:rsidTr="004D20FD">
        <w:tc>
          <w:tcPr>
            <w:tcW w:w="2620" w:type="dxa"/>
            <w:tcBorders>
              <w:top w:val="single" w:sz="8" w:space="0" w:color="000001"/>
              <w:left w:val="single" w:sz="8" w:space="0" w:color="000001"/>
              <w:bottom w:val="single" w:sz="8" w:space="0" w:color="000001"/>
            </w:tcBorders>
            <w:shd w:val="clear" w:color="auto" w:fill="auto"/>
            <w:tcMar>
              <w:top w:w="0" w:type="dxa"/>
              <w:left w:w="-10" w:type="dxa"/>
            </w:tcMar>
          </w:tcPr>
          <w:p w14:paraId="0EA72735" w14:textId="77777777" w:rsidR="00AD2BA4" w:rsidRDefault="00AD2BA4">
            <w:r>
              <w:t xml:space="preserve">Тематика </w:t>
            </w:r>
          </w:p>
        </w:tc>
        <w:tc>
          <w:tcPr>
            <w:tcW w:w="2328" w:type="dxa"/>
            <w:tcBorders>
              <w:top w:val="single" w:sz="8" w:space="0" w:color="000001"/>
              <w:left w:val="single" w:sz="8" w:space="0" w:color="000001"/>
              <w:bottom w:val="single" w:sz="8" w:space="0" w:color="000001"/>
            </w:tcBorders>
            <w:shd w:val="clear" w:color="auto" w:fill="auto"/>
            <w:tcMar>
              <w:top w:w="0" w:type="dxa"/>
              <w:left w:w="-10" w:type="dxa"/>
            </w:tcMar>
          </w:tcPr>
          <w:p w14:paraId="3D97C9F6" w14:textId="77777777" w:rsidR="00AD2BA4" w:rsidRDefault="00AD2BA4">
            <w:r>
              <w:t>Строка</w:t>
            </w:r>
          </w:p>
        </w:tc>
        <w:tc>
          <w:tcPr>
            <w:tcW w:w="2335" w:type="dxa"/>
            <w:tcBorders>
              <w:top w:val="single" w:sz="8" w:space="0" w:color="000001"/>
              <w:left w:val="single" w:sz="8" w:space="0" w:color="000001"/>
              <w:bottom w:val="single" w:sz="8" w:space="0" w:color="000001"/>
            </w:tcBorders>
            <w:shd w:val="clear" w:color="auto" w:fill="auto"/>
            <w:tcMar>
              <w:top w:w="0" w:type="dxa"/>
              <w:left w:w="-10" w:type="dxa"/>
            </w:tcMar>
          </w:tcPr>
          <w:p w14:paraId="032BB491" w14:textId="77777777" w:rsidR="00AD2BA4" w:rsidRDefault="00AD2BA4">
            <w:r>
              <w:t xml:space="preserve">Обязательное </w:t>
            </w:r>
          </w:p>
        </w:tc>
        <w:tc>
          <w:tcPr>
            <w:tcW w:w="2651"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3EBADC1E" w14:textId="77777777" w:rsidR="00AD2BA4" w:rsidRDefault="00AD2BA4">
            <w:r>
              <w:t>Тематика рекламы</w:t>
            </w:r>
          </w:p>
        </w:tc>
      </w:tr>
    </w:tbl>
    <w:p w14:paraId="5C5872F4" w14:textId="77777777" w:rsidR="00342776" w:rsidRDefault="00FD5248">
      <w:pPr>
        <w:rPr>
          <w:bCs/>
        </w:rPr>
      </w:pPr>
      <w:r>
        <w:rPr>
          <w:b/>
        </w:rPr>
        <w:t> </w:t>
      </w:r>
    </w:p>
    <w:p w14:paraId="483EF1A0" w14:textId="77777777" w:rsidR="00342776" w:rsidRDefault="00FD5248">
      <w:pPr>
        <w:rPr>
          <w:bCs/>
          <w:i/>
        </w:rPr>
      </w:pPr>
      <w:r>
        <w:rPr>
          <w:i/>
        </w:rPr>
        <w:t>Списки «бронирование»</w:t>
      </w:r>
    </w:p>
    <w:p w14:paraId="31C8720D" w14:textId="77777777" w:rsidR="00342776" w:rsidRDefault="00FD5248">
      <w:r>
        <w:t>Бронирование — все конструкции для бронирования.</w:t>
      </w:r>
    </w:p>
    <w:p w14:paraId="71CC17EA" w14:textId="77777777" w:rsidR="00342776" w:rsidRDefault="00342776">
      <w:pPr>
        <w:rPr>
          <w:bCs/>
        </w:rPr>
      </w:pPr>
    </w:p>
    <w:p w14:paraId="3DBE58E1" w14:textId="77777777" w:rsidR="00342776" w:rsidRDefault="00FD5248">
      <w:pPr>
        <w:rPr>
          <w:bCs/>
          <w:i/>
        </w:rPr>
      </w:pPr>
      <w:r>
        <w:rPr>
          <w:i/>
        </w:rPr>
        <w:t>Резервирование</w:t>
      </w:r>
    </w:p>
    <w:tbl>
      <w:tblPr>
        <w:tblW w:w="9915"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620"/>
        <w:gridCol w:w="2083"/>
        <w:gridCol w:w="2115"/>
        <w:gridCol w:w="3097"/>
      </w:tblGrid>
      <w:tr w:rsidR="00342776" w14:paraId="30633481" w14:textId="77777777">
        <w:tc>
          <w:tcPr>
            <w:tcW w:w="2619" w:type="dxa"/>
            <w:tcBorders>
              <w:top w:val="single" w:sz="8" w:space="0" w:color="000001"/>
              <w:left w:val="single" w:sz="8" w:space="0" w:color="000001"/>
              <w:bottom w:val="single" w:sz="8" w:space="0" w:color="000001"/>
            </w:tcBorders>
            <w:shd w:val="clear" w:color="auto" w:fill="auto"/>
            <w:tcMar>
              <w:left w:w="-10" w:type="dxa"/>
            </w:tcMar>
          </w:tcPr>
          <w:p w14:paraId="4A6486BB" w14:textId="77777777" w:rsidR="00342776" w:rsidRDefault="00FD5248">
            <w:r>
              <w:rPr>
                <w:b/>
                <w:bCs/>
              </w:rPr>
              <w:t> </w:t>
            </w:r>
            <w:r>
              <w:t>Название</w:t>
            </w:r>
          </w:p>
        </w:tc>
        <w:tc>
          <w:tcPr>
            <w:tcW w:w="2083" w:type="dxa"/>
            <w:tcBorders>
              <w:top w:val="single" w:sz="8" w:space="0" w:color="000001"/>
              <w:left w:val="single" w:sz="8" w:space="0" w:color="000001"/>
              <w:bottom w:val="single" w:sz="8" w:space="0" w:color="000001"/>
            </w:tcBorders>
            <w:shd w:val="clear" w:color="auto" w:fill="auto"/>
            <w:tcMar>
              <w:left w:w="-10" w:type="dxa"/>
            </w:tcMar>
          </w:tcPr>
          <w:p w14:paraId="0D91895B" w14:textId="77777777" w:rsidR="00342776" w:rsidRDefault="00FD5248">
            <w:r>
              <w:t>Тип</w:t>
            </w:r>
          </w:p>
        </w:tc>
        <w:tc>
          <w:tcPr>
            <w:tcW w:w="2115" w:type="dxa"/>
            <w:tcBorders>
              <w:top w:val="single" w:sz="8" w:space="0" w:color="000001"/>
              <w:left w:val="single" w:sz="8" w:space="0" w:color="000001"/>
              <w:bottom w:val="single" w:sz="8" w:space="0" w:color="000001"/>
            </w:tcBorders>
            <w:shd w:val="clear" w:color="auto" w:fill="auto"/>
            <w:tcMar>
              <w:left w:w="-10" w:type="dxa"/>
            </w:tcMar>
          </w:tcPr>
          <w:p w14:paraId="234F1E3C" w14:textId="77777777" w:rsidR="00342776" w:rsidRDefault="00FD5248">
            <w:proofErr w:type="spellStart"/>
            <w:r>
              <w:t>Валидатор</w:t>
            </w:r>
            <w:proofErr w:type="spellEnd"/>
          </w:p>
        </w:tc>
        <w:tc>
          <w:tcPr>
            <w:tcW w:w="3097"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2D47A3C9" w14:textId="77777777" w:rsidR="00342776" w:rsidRDefault="00FD5248">
            <w:r>
              <w:t>Описание</w:t>
            </w:r>
          </w:p>
        </w:tc>
      </w:tr>
      <w:tr w:rsidR="00342776" w14:paraId="6CA107E0" w14:textId="77777777">
        <w:tc>
          <w:tcPr>
            <w:tcW w:w="2619" w:type="dxa"/>
            <w:tcBorders>
              <w:top w:val="single" w:sz="8" w:space="0" w:color="000001"/>
              <w:left w:val="single" w:sz="8" w:space="0" w:color="000001"/>
              <w:bottom w:val="single" w:sz="8" w:space="0" w:color="000001"/>
            </w:tcBorders>
            <w:shd w:val="clear" w:color="auto" w:fill="auto"/>
            <w:tcMar>
              <w:top w:w="0" w:type="dxa"/>
              <w:left w:w="-10" w:type="dxa"/>
            </w:tcMar>
          </w:tcPr>
          <w:p w14:paraId="68E21493" w14:textId="77777777" w:rsidR="00342776" w:rsidRDefault="00FD5248">
            <w:r>
              <w:t>Название РК</w:t>
            </w:r>
          </w:p>
        </w:tc>
        <w:tc>
          <w:tcPr>
            <w:tcW w:w="2083" w:type="dxa"/>
            <w:tcBorders>
              <w:top w:val="single" w:sz="8" w:space="0" w:color="000001"/>
              <w:left w:val="single" w:sz="8" w:space="0" w:color="000001"/>
              <w:bottom w:val="single" w:sz="8" w:space="0" w:color="000001"/>
            </w:tcBorders>
            <w:shd w:val="clear" w:color="auto" w:fill="auto"/>
            <w:tcMar>
              <w:top w:w="0" w:type="dxa"/>
              <w:left w:w="-10" w:type="dxa"/>
            </w:tcMar>
          </w:tcPr>
          <w:p w14:paraId="443C31D4" w14:textId="77777777" w:rsidR="00342776" w:rsidRDefault="00FD5248">
            <w:r>
              <w:t>Строка</w:t>
            </w:r>
          </w:p>
        </w:tc>
        <w:tc>
          <w:tcPr>
            <w:tcW w:w="2115" w:type="dxa"/>
            <w:tcBorders>
              <w:top w:val="single" w:sz="8" w:space="0" w:color="000001"/>
              <w:left w:val="single" w:sz="8" w:space="0" w:color="000001"/>
              <w:bottom w:val="single" w:sz="8" w:space="0" w:color="000001"/>
            </w:tcBorders>
            <w:shd w:val="clear" w:color="auto" w:fill="auto"/>
            <w:tcMar>
              <w:top w:w="0" w:type="dxa"/>
              <w:left w:w="-10" w:type="dxa"/>
            </w:tcMar>
          </w:tcPr>
          <w:p w14:paraId="54507778" w14:textId="77777777" w:rsidR="00342776" w:rsidRDefault="00FD5248">
            <w:r>
              <w:t>Обязательно</w:t>
            </w:r>
          </w:p>
        </w:tc>
        <w:tc>
          <w:tcPr>
            <w:tcW w:w="30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E040E30" w14:textId="77777777" w:rsidR="00342776" w:rsidRDefault="00FD5248">
            <w:r>
              <w:t>Название резервируемой РК.</w:t>
            </w:r>
          </w:p>
        </w:tc>
      </w:tr>
      <w:tr w:rsidR="00342776" w14:paraId="7A62088B" w14:textId="77777777">
        <w:tc>
          <w:tcPr>
            <w:tcW w:w="2619" w:type="dxa"/>
            <w:tcBorders>
              <w:top w:val="single" w:sz="8" w:space="0" w:color="000001"/>
              <w:left w:val="single" w:sz="8" w:space="0" w:color="000001"/>
              <w:bottom w:val="single" w:sz="8" w:space="0" w:color="000001"/>
            </w:tcBorders>
            <w:shd w:val="clear" w:color="auto" w:fill="auto"/>
            <w:tcMar>
              <w:top w:w="0" w:type="dxa"/>
              <w:left w:w="-10" w:type="dxa"/>
            </w:tcMar>
          </w:tcPr>
          <w:p w14:paraId="78B7FE4E" w14:textId="77777777" w:rsidR="00342776" w:rsidRDefault="00FD5248">
            <w:r>
              <w:t>Клиент</w:t>
            </w:r>
          </w:p>
        </w:tc>
        <w:tc>
          <w:tcPr>
            <w:tcW w:w="2083" w:type="dxa"/>
            <w:tcBorders>
              <w:top w:val="single" w:sz="8" w:space="0" w:color="000001"/>
              <w:left w:val="single" w:sz="8" w:space="0" w:color="000001"/>
              <w:bottom w:val="single" w:sz="8" w:space="0" w:color="000001"/>
            </w:tcBorders>
            <w:shd w:val="clear" w:color="auto" w:fill="auto"/>
            <w:tcMar>
              <w:top w:w="0" w:type="dxa"/>
              <w:left w:w="-10" w:type="dxa"/>
            </w:tcMar>
          </w:tcPr>
          <w:p w14:paraId="45A3DFC3" w14:textId="77777777" w:rsidR="00342776" w:rsidRDefault="00FD5248">
            <w:r>
              <w:t>Строка</w:t>
            </w:r>
          </w:p>
        </w:tc>
        <w:tc>
          <w:tcPr>
            <w:tcW w:w="2115" w:type="dxa"/>
            <w:tcBorders>
              <w:top w:val="single" w:sz="8" w:space="0" w:color="000001"/>
              <w:left w:val="single" w:sz="8" w:space="0" w:color="000001"/>
              <w:bottom w:val="single" w:sz="8" w:space="0" w:color="000001"/>
            </w:tcBorders>
            <w:shd w:val="clear" w:color="auto" w:fill="auto"/>
            <w:tcMar>
              <w:top w:w="0" w:type="dxa"/>
              <w:left w:w="-10" w:type="dxa"/>
            </w:tcMar>
          </w:tcPr>
          <w:p w14:paraId="3ACC0532" w14:textId="77777777" w:rsidR="00342776" w:rsidRDefault="00FD5248">
            <w:r>
              <w:t>Обязательно</w:t>
            </w:r>
          </w:p>
        </w:tc>
        <w:tc>
          <w:tcPr>
            <w:tcW w:w="30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3FF02256" w14:textId="77777777" w:rsidR="00342776" w:rsidRDefault="00FD5248">
            <w:r>
              <w:t>ФИ клиента.</w:t>
            </w:r>
          </w:p>
        </w:tc>
      </w:tr>
      <w:tr w:rsidR="00342776" w14:paraId="5AE60B98" w14:textId="77777777">
        <w:tc>
          <w:tcPr>
            <w:tcW w:w="2619" w:type="dxa"/>
            <w:tcBorders>
              <w:top w:val="single" w:sz="8" w:space="0" w:color="000001"/>
              <w:left w:val="single" w:sz="8" w:space="0" w:color="000001"/>
              <w:bottom w:val="single" w:sz="8" w:space="0" w:color="000001"/>
            </w:tcBorders>
            <w:shd w:val="clear" w:color="auto" w:fill="auto"/>
            <w:tcMar>
              <w:top w:w="0" w:type="dxa"/>
              <w:left w:w="-10" w:type="dxa"/>
            </w:tcMar>
          </w:tcPr>
          <w:p w14:paraId="1DEEAB64" w14:textId="77777777" w:rsidR="00342776" w:rsidRDefault="00FD5248">
            <w:r>
              <w:t>Компания</w:t>
            </w:r>
          </w:p>
        </w:tc>
        <w:tc>
          <w:tcPr>
            <w:tcW w:w="2083" w:type="dxa"/>
            <w:tcBorders>
              <w:top w:val="single" w:sz="8" w:space="0" w:color="000001"/>
              <w:left w:val="single" w:sz="8" w:space="0" w:color="000001"/>
              <w:bottom w:val="single" w:sz="8" w:space="0" w:color="000001"/>
            </w:tcBorders>
            <w:shd w:val="clear" w:color="auto" w:fill="auto"/>
            <w:tcMar>
              <w:top w:w="0" w:type="dxa"/>
              <w:left w:w="-10" w:type="dxa"/>
            </w:tcMar>
          </w:tcPr>
          <w:p w14:paraId="6831EE92" w14:textId="77777777" w:rsidR="00342776" w:rsidRDefault="00FD5248">
            <w:r>
              <w:t>Строка</w:t>
            </w:r>
          </w:p>
        </w:tc>
        <w:tc>
          <w:tcPr>
            <w:tcW w:w="2115" w:type="dxa"/>
            <w:tcBorders>
              <w:top w:val="single" w:sz="8" w:space="0" w:color="000001"/>
              <w:left w:val="single" w:sz="8" w:space="0" w:color="000001"/>
              <w:bottom w:val="single" w:sz="8" w:space="0" w:color="000001"/>
            </w:tcBorders>
            <w:shd w:val="clear" w:color="auto" w:fill="auto"/>
            <w:tcMar>
              <w:top w:w="0" w:type="dxa"/>
              <w:left w:w="-10" w:type="dxa"/>
            </w:tcMar>
          </w:tcPr>
          <w:p w14:paraId="5E9A4FAC" w14:textId="77777777" w:rsidR="00342776" w:rsidRDefault="00FD5248">
            <w:r>
              <w:t>Обязательно</w:t>
            </w:r>
          </w:p>
        </w:tc>
        <w:tc>
          <w:tcPr>
            <w:tcW w:w="30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60EF6441" w14:textId="77777777" w:rsidR="00342776" w:rsidRDefault="00FD5248">
            <w:r>
              <w:t>Название компании клиента.</w:t>
            </w:r>
          </w:p>
        </w:tc>
      </w:tr>
      <w:tr w:rsidR="00342776" w14:paraId="2D563E43" w14:textId="77777777">
        <w:tc>
          <w:tcPr>
            <w:tcW w:w="2619" w:type="dxa"/>
            <w:tcBorders>
              <w:top w:val="single" w:sz="8" w:space="0" w:color="000001"/>
              <w:left w:val="single" w:sz="8" w:space="0" w:color="000001"/>
              <w:bottom w:val="single" w:sz="8" w:space="0" w:color="000001"/>
            </w:tcBorders>
            <w:shd w:val="clear" w:color="auto" w:fill="auto"/>
            <w:tcMar>
              <w:top w:w="0" w:type="dxa"/>
              <w:left w:w="-10" w:type="dxa"/>
            </w:tcMar>
          </w:tcPr>
          <w:p w14:paraId="4657BB55" w14:textId="77777777" w:rsidR="00342776" w:rsidRDefault="00345649">
            <w:r>
              <w:t>Планируемая дата начала использования (резерв)</w:t>
            </w:r>
          </w:p>
        </w:tc>
        <w:tc>
          <w:tcPr>
            <w:tcW w:w="2083" w:type="dxa"/>
            <w:tcBorders>
              <w:top w:val="single" w:sz="8" w:space="0" w:color="000001"/>
              <w:left w:val="single" w:sz="8" w:space="0" w:color="000001"/>
              <w:bottom w:val="single" w:sz="8" w:space="0" w:color="000001"/>
            </w:tcBorders>
            <w:shd w:val="clear" w:color="auto" w:fill="auto"/>
            <w:tcMar>
              <w:top w:w="0" w:type="dxa"/>
              <w:left w:w="-10" w:type="dxa"/>
            </w:tcMar>
          </w:tcPr>
          <w:p w14:paraId="2EBA820C" w14:textId="77777777" w:rsidR="00342776" w:rsidRDefault="00FD5248">
            <w:r>
              <w:t>Дата</w:t>
            </w:r>
          </w:p>
        </w:tc>
        <w:tc>
          <w:tcPr>
            <w:tcW w:w="2115" w:type="dxa"/>
            <w:tcBorders>
              <w:top w:val="single" w:sz="8" w:space="0" w:color="000001"/>
              <w:left w:val="single" w:sz="8" w:space="0" w:color="000001"/>
              <w:bottom w:val="single" w:sz="8" w:space="0" w:color="000001"/>
            </w:tcBorders>
            <w:shd w:val="clear" w:color="auto" w:fill="auto"/>
            <w:tcMar>
              <w:top w:w="0" w:type="dxa"/>
              <w:left w:w="-10" w:type="dxa"/>
            </w:tcMar>
          </w:tcPr>
          <w:p w14:paraId="441BDBDA" w14:textId="77777777" w:rsidR="00342776" w:rsidRDefault="00FD5248">
            <w:r>
              <w:t>Обязательно</w:t>
            </w:r>
          </w:p>
        </w:tc>
        <w:tc>
          <w:tcPr>
            <w:tcW w:w="30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7BCE1DB2" w14:textId="77777777" w:rsidR="00342776" w:rsidRDefault="00FD5248">
            <w:r>
              <w:t>Дата отправки заявки на резерв</w:t>
            </w:r>
          </w:p>
        </w:tc>
      </w:tr>
      <w:tr w:rsidR="00342776" w14:paraId="53FCF86B" w14:textId="77777777">
        <w:tc>
          <w:tcPr>
            <w:tcW w:w="2619" w:type="dxa"/>
            <w:tcBorders>
              <w:top w:val="single" w:sz="8" w:space="0" w:color="000001"/>
              <w:left w:val="single" w:sz="8" w:space="0" w:color="000001"/>
              <w:bottom w:val="single" w:sz="8" w:space="0" w:color="000001"/>
            </w:tcBorders>
            <w:shd w:val="clear" w:color="auto" w:fill="auto"/>
            <w:tcMar>
              <w:top w:w="0" w:type="dxa"/>
              <w:left w:w="-10" w:type="dxa"/>
            </w:tcMar>
          </w:tcPr>
          <w:p w14:paraId="609F48E9" w14:textId="77777777" w:rsidR="00342776" w:rsidRDefault="00345649">
            <w:r>
              <w:t xml:space="preserve">Планируемая дата окончания использования </w:t>
            </w:r>
            <w:r>
              <w:lastRenderedPageBreak/>
              <w:t>(резерв)</w:t>
            </w:r>
          </w:p>
        </w:tc>
        <w:tc>
          <w:tcPr>
            <w:tcW w:w="2083" w:type="dxa"/>
            <w:tcBorders>
              <w:top w:val="single" w:sz="8" w:space="0" w:color="000001"/>
              <w:left w:val="single" w:sz="8" w:space="0" w:color="000001"/>
              <w:bottom w:val="single" w:sz="8" w:space="0" w:color="000001"/>
            </w:tcBorders>
            <w:shd w:val="clear" w:color="auto" w:fill="auto"/>
            <w:tcMar>
              <w:top w:w="0" w:type="dxa"/>
              <w:left w:w="-10" w:type="dxa"/>
            </w:tcMar>
          </w:tcPr>
          <w:p w14:paraId="59BCF1CD" w14:textId="77777777" w:rsidR="00342776" w:rsidRDefault="00FD5248">
            <w:r>
              <w:lastRenderedPageBreak/>
              <w:t>Дата</w:t>
            </w:r>
          </w:p>
        </w:tc>
        <w:tc>
          <w:tcPr>
            <w:tcW w:w="2115" w:type="dxa"/>
            <w:tcBorders>
              <w:top w:val="single" w:sz="8" w:space="0" w:color="000001"/>
              <w:left w:val="single" w:sz="8" w:space="0" w:color="000001"/>
              <w:bottom w:val="single" w:sz="8" w:space="0" w:color="000001"/>
            </w:tcBorders>
            <w:shd w:val="clear" w:color="auto" w:fill="auto"/>
            <w:tcMar>
              <w:top w:w="0" w:type="dxa"/>
              <w:left w:w="-10" w:type="dxa"/>
            </w:tcMar>
          </w:tcPr>
          <w:p w14:paraId="40953989" w14:textId="77777777" w:rsidR="00342776" w:rsidRDefault="00FD5248">
            <w:r>
              <w:t>Обязательно</w:t>
            </w:r>
          </w:p>
        </w:tc>
        <w:tc>
          <w:tcPr>
            <w:tcW w:w="30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37CD2479" w14:textId="77777777" w:rsidR="00342776" w:rsidRDefault="00FD5248">
            <w:r>
              <w:t>5 раб. дней, включая дату отправки заявки.</w:t>
            </w:r>
          </w:p>
        </w:tc>
      </w:tr>
      <w:tr w:rsidR="00342776" w14:paraId="4243DA0E" w14:textId="77777777">
        <w:tc>
          <w:tcPr>
            <w:tcW w:w="2619" w:type="dxa"/>
            <w:tcBorders>
              <w:top w:val="single" w:sz="8" w:space="0" w:color="000001"/>
              <w:left w:val="single" w:sz="8" w:space="0" w:color="000001"/>
              <w:bottom w:val="single" w:sz="8" w:space="0" w:color="000001"/>
            </w:tcBorders>
            <w:shd w:val="clear" w:color="auto" w:fill="auto"/>
            <w:tcMar>
              <w:top w:w="0" w:type="dxa"/>
              <w:left w:w="-10" w:type="dxa"/>
            </w:tcMar>
          </w:tcPr>
          <w:p w14:paraId="2AD2FF22" w14:textId="77777777" w:rsidR="00342776" w:rsidRDefault="00345649" w:rsidP="00BE0671">
            <w:r>
              <w:t>Белорусская реклама/Иностранная реклама</w:t>
            </w:r>
          </w:p>
        </w:tc>
        <w:tc>
          <w:tcPr>
            <w:tcW w:w="2083" w:type="dxa"/>
            <w:tcBorders>
              <w:top w:val="single" w:sz="8" w:space="0" w:color="000001"/>
              <w:left w:val="single" w:sz="8" w:space="0" w:color="000001"/>
              <w:bottom w:val="single" w:sz="8" w:space="0" w:color="000001"/>
            </w:tcBorders>
            <w:shd w:val="clear" w:color="auto" w:fill="auto"/>
            <w:tcMar>
              <w:top w:w="0" w:type="dxa"/>
              <w:left w:w="-10" w:type="dxa"/>
            </w:tcMar>
          </w:tcPr>
          <w:p w14:paraId="7B928228" w14:textId="77777777" w:rsidR="00342776" w:rsidRDefault="00FD5248">
            <w:r>
              <w:t>Логический тип</w:t>
            </w:r>
          </w:p>
        </w:tc>
        <w:tc>
          <w:tcPr>
            <w:tcW w:w="2115" w:type="dxa"/>
            <w:tcBorders>
              <w:top w:val="single" w:sz="8" w:space="0" w:color="000001"/>
              <w:left w:val="single" w:sz="8" w:space="0" w:color="000001"/>
              <w:bottom w:val="single" w:sz="8" w:space="0" w:color="000001"/>
            </w:tcBorders>
            <w:shd w:val="clear" w:color="auto" w:fill="auto"/>
            <w:tcMar>
              <w:top w:w="0" w:type="dxa"/>
              <w:left w:w="-10" w:type="dxa"/>
            </w:tcMar>
          </w:tcPr>
          <w:p w14:paraId="3E982B52" w14:textId="77777777" w:rsidR="00342776" w:rsidRDefault="00FD5248">
            <w:r>
              <w:t> </w:t>
            </w:r>
          </w:p>
        </w:tc>
        <w:tc>
          <w:tcPr>
            <w:tcW w:w="30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6EC2CD1E" w14:textId="7A981956" w:rsidR="00342776" w:rsidRDefault="00686978" w:rsidP="00686978">
            <w:r>
              <w:t>Белорусская реклама или Иностранная реклама</w:t>
            </w:r>
          </w:p>
        </w:tc>
      </w:tr>
      <w:tr w:rsidR="00AD2BA4" w14:paraId="013D7E34" w14:textId="77777777">
        <w:tc>
          <w:tcPr>
            <w:tcW w:w="2619" w:type="dxa"/>
            <w:tcBorders>
              <w:top w:val="single" w:sz="8" w:space="0" w:color="000001"/>
              <w:left w:val="single" w:sz="8" w:space="0" w:color="000001"/>
              <w:bottom w:val="single" w:sz="8" w:space="0" w:color="000001"/>
            </w:tcBorders>
            <w:shd w:val="clear" w:color="auto" w:fill="auto"/>
            <w:tcMar>
              <w:top w:w="0" w:type="dxa"/>
              <w:left w:w="-10" w:type="dxa"/>
            </w:tcMar>
          </w:tcPr>
          <w:p w14:paraId="40112321" w14:textId="77777777" w:rsidR="00AD2BA4" w:rsidRDefault="00AD2BA4">
            <w:r>
              <w:t>Тематика</w:t>
            </w:r>
          </w:p>
        </w:tc>
        <w:tc>
          <w:tcPr>
            <w:tcW w:w="2083" w:type="dxa"/>
            <w:tcBorders>
              <w:top w:val="single" w:sz="8" w:space="0" w:color="000001"/>
              <w:left w:val="single" w:sz="8" w:space="0" w:color="000001"/>
              <w:bottom w:val="single" w:sz="8" w:space="0" w:color="000001"/>
            </w:tcBorders>
            <w:shd w:val="clear" w:color="auto" w:fill="auto"/>
            <w:tcMar>
              <w:top w:w="0" w:type="dxa"/>
              <w:left w:w="-10" w:type="dxa"/>
            </w:tcMar>
          </w:tcPr>
          <w:p w14:paraId="6C7D6CDF" w14:textId="77777777" w:rsidR="00AD2BA4" w:rsidRDefault="00AD2BA4">
            <w:r>
              <w:t>Строка</w:t>
            </w:r>
          </w:p>
        </w:tc>
        <w:tc>
          <w:tcPr>
            <w:tcW w:w="2115" w:type="dxa"/>
            <w:tcBorders>
              <w:top w:val="single" w:sz="8" w:space="0" w:color="000001"/>
              <w:left w:val="single" w:sz="8" w:space="0" w:color="000001"/>
              <w:bottom w:val="single" w:sz="8" w:space="0" w:color="000001"/>
            </w:tcBorders>
            <w:shd w:val="clear" w:color="auto" w:fill="auto"/>
            <w:tcMar>
              <w:top w:w="0" w:type="dxa"/>
              <w:left w:w="-10" w:type="dxa"/>
            </w:tcMar>
          </w:tcPr>
          <w:p w14:paraId="22C69695" w14:textId="77777777" w:rsidR="00AD2BA4" w:rsidRDefault="00AD2BA4">
            <w:r>
              <w:t>Обязательно</w:t>
            </w:r>
          </w:p>
        </w:tc>
        <w:tc>
          <w:tcPr>
            <w:tcW w:w="3097"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378B9770" w14:textId="77777777" w:rsidR="00AD2BA4" w:rsidRDefault="00AD2BA4">
            <w:r>
              <w:t>Тематика рекламы</w:t>
            </w:r>
          </w:p>
        </w:tc>
      </w:tr>
    </w:tbl>
    <w:p w14:paraId="2F1F548D" w14:textId="77777777" w:rsidR="00342776" w:rsidRDefault="00FD5248">
      <w:r>
        <w:t> </w:t>
      </w:r>
    </w:p>
    <w:p w14:paraId="5FFB7FE3" w14:textId="77777777" w:rsidR="00342776" w:rsidRDefault="00FD5248">
      <w:r>
        <w:rPr>
          <w:i/>
        </w:rPr>
        <w:t>Списки «резервирование»</w:t>
      </w:r>
    </w:p>
    <w:p w14:paraId="4E660490" w14:textId="77777777" w:rsidR="00342776" w:rsidRDefault="00FD5248">
      <w:r>
        <w:t>Бронирование — все конструкции для бронирования</w:t>
      </w:r>
    </w:p>
    <w:p w14:paraId="3AC9E96C" w14:textId="77777777" w:rsidR="00342776" w:rsidRDefault="00342776"/>
    <w:p w14:paraId="6F0C974B" w14:textId="77777777" w:rsidR="00342776" w:rsidRDefault="00FD5248">
      <w:pPr>
        <w:rPr>
          <w:i/>
        </w:rPr>
      </w:pPr>
      <w:r>
        <w:rPr>
          <w:i/>
        </w:rPr>
        <w:t>Документы</w:t>
      </w:r>
    </w:p>
    <w:p w14:paraId="511507E3" w14:textId="77777777" w:rsidR="00342776" w:rsidRDefault="00342776">
      <w:pPr>
        <w:rPr>
          <w:bCs/>
          <w:i/>
        </w:rPr>
      </w:pPr>
    </w:p>
    <w:tbl>
      <w:tblPr>
        <w:tblW w:w="9915"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333"/>
        <w:gridCol w:w="2258"/>
        <w:gridCol w:w="2300"/>
        <w:gridCol w:w="3024"/>
      </w:tblGrid>
      <w:tr w:rsidR="00342776" w14:paraId="49FBF7E2" w14:textId="77777777" w:rsidTr="002075EB">
        <w:tc>
          <w:tcPr>
            <w:tcW w:w="2333" w:type="dxa"/>
            <w:tcBorders>
              <w:top w:val="single" w:sz="8" w:space="0" w:color="000001"/>
              <w:left w:val="single" w:sz="8" w:space="0" w:color="000001"/>
              <w:bottom w:val="single" w:sz="8" w:space="0" w:color="000001"/>
            </w:tcBorders>
            <w:shd w:val="clear" w:color="auto" w:fill="auto"/>
            <w:tcMar>
              <w:left w:w="-10" w:type="dxa"/>
            </w:tcMar>
          </w:tcPr>
          <w:p w14:paraId="2EDC822E" w14:textId="77777777" w:rsidR="00342776" w:rsidRDefault="00FD5248">
            <w:r>
              <w:t>Название</w:t>
            </w:r>
          </w:p>
        </w:tc>
        <w:tc>
          <w:tcPr>
            <w:tcW w:w="2258" w:type="dxa"/>
            <w:tcBorders>
              <w:top w:val="single" w:sz="8" w:space="0" w:color="000001"/>
              <w:left w:val="single" w:sz="8" w:space="0" w:color="000001"/>
              <w:bottom w:val="single" w:sz="8" w:space="0" w:color="000001"/>
            </w:tcBorders>
            <w:shd w:val="clear" w:color="auto" w:fill="auto"/>
            <w:tcMar>
              <w:left w:w="-10" w:type="dxa"/>
            </w:tcMar>
          </w:tcPr>
          <w:p w14:paraId="5C7AFC12" w14:textId="77777777" w:rsidR="00342776" w:rsidRDefault="00FD5248">
            <w:r>
              <w:t>Тип</w:t>
            </w:r>
          </w:p>
        </w:tc>
        <w:tc>
          <w:tcPr>
            <w:tcW w:w="2300" w:type="dxa"/>
            <w:tcBorders>
              <w:top w:val="single" w:sz="8" w:space="0" w:color="000001"/>
              <w:left w:val="single" w:sz="8" w:space="0" w:color="000001"/>
              <w:bottom w:val="single" w:sz="8" w:space="0" w:color="000001"/>
            </w:tcBorders>
            <w:shd w:val="clear" w:color="auto" w:fill="auto"/>
            <w:tcMar>
              <w:left w:w="-10" w:type="dxa"/>
            </w:tcMar>
          </w:tcPr>
          <w:p w14:paraId="752524D0" w14:textId="77777777" w:rsidR="00342776" w:rsidRDefault="00FD5248">
            <w:proofErr w:type="spellStart"/>
            <w:r>
              <w:t>Валидатор</w:t>
            </w:r>
            <w:proofErr w:type="spellEnd"/>
          </w:p>
        </w:tc>
        <w:tc>
          <w:tcPr>
            <w:tcW w:w="3024"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2D023D72" w14:textId="77777777" w:rsidR="00342776" w:rsidRDefault="00FD5248">
            <w:r>
              <w:t>Описание</w:t>
            </w:r>
          </w:p>
        </w:tc>
      </w:tr>
      <w:tr w:rsidR="00342776" w14:paraId="4E2B3D99" w14:textId="77777777" w:rsidTr="002075EB">
        <w:tc>
          <w:tcPr>
            <w:tcW w:w="2333" w:type="dxa"/>
            <w:tcBorders>
              <w:top w:val="single" w:sz="8" w:space="0" w:color="000001"/>
              <w:left w:val="single" w:sz="8" w:space="0" w:color="000001"/>
              <w:bottom w:val="single" w:sz="8" w:space="0" w:color="000001"/>
            </w:tcBorders>
            <w:shd w:val="clear" w:color="auto" w:fill="auto"/>
            <w:tcMar>
              <w:top w:w="0" w:type="dxa"/>
              <w:left w:w="-10" w:type="dxa"/>
            </w:tcMar>
          </w:tcPr>
          <w:p w14:paraId="62617F27" w14:textId="77777777" w:rsidR="00342776" w:rsidRDefault="00FD5248">
            <w:r>
              <w:t>Наименование</w:t>
            </w:r>
          </w:p>
        </w:tc>
        <w:tc>
          <w:tcPr>
            <w:tcW w:w="2258" w:type="dxa"/>
            <w:tcBorders>
              <w:top w:val="single" w:sz="8" w:space="0" w:color="000001"/>
              <w:left w:val="single" w:sz="8" w:space="0" w:color="000001"/>
              <w:bottom w:val="single" w:sz="8" w:space="0" w:color="000001"/>
            </w:tcBorders>
            <w:shd w:val="clear" w:color="auto" w:fill="auto"/>
            <w:tcMar>
              <w:top w:w="0" w:type="dxa"/>
              <w:left w:w="-10" w:type="dxa"/>
            </w:tcMar>
          </w:tcPr>
          <w:p w14:paraId="5157E424" w14:textId="77777777" w:rsidR="00342776" w:rsidRDefault="00FD5248">
            <w:r>
              <w:t>Строка</w:t>
            </w:r>
          </w:p>
        </w:tc>
        <w:tc>
          <w:tcPr>
            <w:tcW w:w="2300" w:type="dxa"/>
            <w:tcBorders>
              <w:top w:val="single" w:sz="8" w:space="0" w:color="000001"/>
              <w:left w:val="single" w:sz="8" w:space="0" w:color="000001"/>
              <w:bottom w:val="single" w:sz="8" w:space="0" w:color="000001"/>
            </w:tcBorders>
            <w:shd w:val="clear" w:color="auto" w:fill="auto"/>
            <w:tcMar>
              <w:top w:w="0" w:type="dxa"/>
              <w:left w:w="-10" w:type="dxa"/>
            </w:tcMar>
          </w:tcPr>
          <w:p w14:paraId="33D82547" w14:textId="77777777" w:rsidR="00342776" w:rsidRDefault="00FD5248">
            <w:r>
              <w:t>Обязательно</w:t>
            </w:r>
          </w:p>
        </w:tc>
        <w:tc>
          <w:tcPr>
            <w:tcW w:w="302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61AD35D" w14:textId="7E9E6178" w:rsidR="00342776" w:rsidRPr="002075EB" w:rsidRDefault="00923D3B" w:rsidP="002075EB">
            <w:r>
              <w:t>Наименование согласно стандарту Заказчика</w:t>
            </w:r>
          </w:p>
        </w:tc>
      </w:tr>
      <w:tr w:rsidR="00342776" w14:paraId="3700BDD8" w14:textId="77777777" w:rsidTr="002075EB">
        <w:tc>
          <w:tcPr>
            <w:tcW w:w="2333" w:type="dxa"/>
            <w:tcBorders>
              <w:top w:val="single" w:sz="8" w:space="0" w:color="000001"/>
              <w:left w:val="single" w:sz="8" w:space="0" w:color="000001"/>
              <w:bottom w:val="single" w:sz="8" w:space="0" w:color="000001"/>
            </w:tcBorders>
            <w:shd w:val="clear" w:color="auto" w:fill="auto"/>
            <w:tcMar>
              <w:top w:w="0" w:type="dxa"/>
              <w:left w:w="-10" w:type="dxa"/>
            </w:tcMar>
          </w:tcPr>
          <w:p w14:paraId="6BE6F3DE" w14:textId="77777777" w:rsidR="00342776" w:rsidRDefault="00FD5248">
            <w:r>
              <w:t>Документ</w:t>
            </w:r>
          </w:p>
        </w:tc>
        <w:tc>
          <w:tcPr>
            <w:tcW w:w="2258" w:type="dxa"/>
            <w:tcBorders>
              <w:top w:val="single" w:sz="8" w:space="0" w:color="000001"/>
              <w:left w:val="single" w:sz="8" w:space="0" w:color="000001"/>
              <w:bottom w:val="single" w:sz="8" w:space="0" w:color="000001"/>
            </w:tcBorders>
            <w:shd w:val="clear" w:color="auto" w:fill="auto"/>
            <w:tcMar>
              <w:top w:w="0" w:type="dxa"/>
              <w:left w:w="-10" w:type="dxa"/>
            </w:tcMar>
          </w:tcPr>
          <w:p w14:paraId="16266AF6" w14:textId="77777777" w:rsidR="00342776" w:rsidRDefault="00FD5248">
            <w:r>
              <w:t>Документ</w:t>
            </w:r>
          </w:p>
        </w:tc>
        <w:tc>
          <w:tcPr>
            <w:tcW w:w="2300" w:type="dxa"/>
            <w:tcBorders>
              <w:top w:val="single" w:sz="8" w:space="0" w:color="000001"/>
              <w:left w:val="single" w:sz="8" w:space="0" w:color="000001"/>
              <w:bottom w:val="single" w:sz="8" w:space="0" w:color="000001"/>
            </w:tcBorders>
            <w:shd w:val="clear" w:color="auto" w:fill="auto"/>
            <w:tcMar>
              <w:top w:w="0" w:type="dxa"/>
              <w:left w:w="-10" w:type="dxa"/>
            </w:tcMar>
          </w:tcPr>
          <w:p w14:paraId="5AE214A4" w14:textId="77777777" w:rsidR="00342776" w:rsidRDefault="00FD5248">
            <w:r>
              <w:t>Обязательно</w:t>
            </w:r>
          </w:p>
        </w:tc>
        <w:tc>
          <w:tcPr>
            <w:tcW w:w="302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E3EB70A" w14:textId="77777777" w:rsidR="00342776" w:rsidRDefault="00FD5248">
            <w:r>
              <w:t>Документ для скачивания.</w:t>
            </w:r>
          </w:p>
        </w:tc>
      </w:tr>
    </w:tbl>
    <w:p w14:paraId="327FDEB0" w14:textId="77777777" w:rsidR="00342776" w:rsidRDefault="00FD5248">
      <w:pPr>
        <w:rPr>
          <w:bCs/>
          <w:i/>
        </w:rPr>
      </w:pPr>
      <w:r>
        <w:rPr>
          <w:b/>
          <w:i/>
        </w:rPr>
        <w:t> </w:t>
      </w:r>
    </w:p>
    <w:p w14:paraId="6E8EC9E5" w14:textId="77777777" w:rsidR="00342776" w:rsidRDefault="00FD5248">
      <w:pPr>
        <w:rPr>
          <w:bCs/>
          <w:i/>
        </w:rPr>
      </w:pPr>
      <w:r>
        <w:rPr>
          <w:i/>
        </w:rPr>
        <w:t>Списки «Документы»</w:t>
      </w:r>
    </w:p>
    <w:p w14:paraId="76E44CBA" w14:textId="77777777" w:rsidR="00342776" w:rsidRDefault="00FD5248">
      <w:pPr>
        <w:rPr>
          <w:bCs/>
        </w:rPr>
      </w:pPr>
      <w:r>
        <w:t> Документы — список документов по месяцам.</w:t>
      </w:r>
    </w:p>
    <w:p w14:paraId="2F606333" w14:textId="77777777" w:rsidR="00342776" w:rsidRDefault="00FD5248">
      <w:pPr>
        <w:rPr>
          <w:bCs/>
        </w:rPr>
      </w:pPr>
      <w:r>
        <w:t> </w:t>
      </w:r>
    </w:p>
    <w:p w14:paraId="1FCA5719" w14:textId="77777777" w:rsidR="00342776" w:rsidRDefault="002075EB">
      <w:pPr>
        <w:rPr>
          <w:i/>
        </w:rPr>
      </w:pPr>
      <w:r>
        <w:rPr>
          <w:i/>
        </w:rPr>
        <w:t>Всплывающее окно</w:t>
      </w:r>
      <w:r w:rsidR="00FD5248">
        <w:rPr>
          <w:i/>
        </w:rPr>
        <w:t xml:space="preserve"> «Акции»</w:t>
      </w:r>
    </w:p>
    <w:p w14:paraId="307C1D12" w14:textId="77777777" w:rsidR="00342776" w:rsidRDefault="00342776">
      <w:pPr>
        <w:rPr>
          <w:bCs/>
          <w:i/>
        </w:rPr>
      </w:pPr>
    </w:p>
    <w:tbl>
      <w:tblPr>
        <w:tblW w:w="9915"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4"/>
        <w:gridCol w:w="2411"/>
        <w:gridCol w:w="2412"/>
        <w:gridCol w:w="2678"/>
      </w:tblGrid>
      <w:tr w:rsidR="00342776" w14:paraId="6B0BA006" w14:textId="77777777">
        <w:tc>
          <w:tcPr>
            <w:tcW w:w="2413" w:type="dxa"/>
            <w:tcBorders>
              <w:top w:val="single" w:sz="8" w:space="0" w:color="000001"/>
              <w:left w:val="single" w:sz="8" w:space="0" w:color="000001"/>
              <w:bottom w:val="single" w:sz="8" w:space="0" w:color="000001"/>
            </w:tcBorders>
            <w:shd w:val="clear" w:color="auto" w:fill="auto"/>
            <w:tcMar>
              <w:left w:w="-10" w:type="dxa"/>
            </w:tcMar>
          </w:tcPr>
          <w:p w14:paraId="2473FDDA" w14:textId="77777777" w:rsidR="00342776" w:rsidRDefault="00FD5248">
            <w:r>
              <w:rPr>
                <w:b/>
                <w:bCs/>
              </w:rPr>
              <w:t> </w:t>
            </w:r>
            <w:r>
              <w:t>Название</w:t>
            </w:r>
          </w:p>
        </w:tc>
        <w:tc>
          <w:tcPr>
            <w:tcW w:w="2411" w:type="dxa"/>
            <w:tcBorders>
              <w:top w:val="single" w:sz="8" w:space="0" w:color="000001"/>
              <w:left w:val="single" w:sz="8" w:space="0" w:color="000001"/>
              <w:bottom w:val="single" w:sz="8" w:space="0" w:color="000001"/>
            </w:tcBorders>
            <w:shd w:val="clear" w:color="auto" w:fill="auto"/>
            <w:tcMar>
              <w:left w:w="-10" w:type="dxa"/>
            </w:tcMar>
          </w:tcPr>
          <w:p w14:paraId="10DE6486" w14:textId="77777777" w:rsidR="00342776" w:rsidRDefault="00FD5248">
            <w:r>
              <w:t>Тип</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3EC3115E" w14:textId="77777777" w:rsidR="00342776" w:rsidRDefault="00FD5248">
            <w:proofErr w:type="spellStart"/>
            <w:r>
              <w:t>Валидатор</w:t>
            </w:r>
            <w:proofErr w:type="spellEnd"/>
          </w:p>
        </w:tc>
        <w:tc>
          <w:tcPr>
            <w:tcW w:w="2678"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5C7E0ED3" w14:textId="77777777" w:rsidR="00342776" w:rsidRDefault="00FD5248">
            <w:r>
              <w:t>Описание</w:t>
            </w:r>
          </w:p>
        </w:tc>
      </w:tr>
      <w:tr w:rsidR="00342776" w14:paraId="78D64F80"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3806EB2F" w14:textId="77777777" w:rsidR="00342776" w:rsidRDefault="00FD5248">
            <w:r>
              <w:t>Заголовок</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7C793E37"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5254C382" w14:textId="77777777" w:rsidR="00342776" w:rsidRDefault="00FD5248">
            <w:r>
              <w:t>Обязательное</w:t>
            </w:r>
          </w:p>
        </w:tc>
        <w:tc>
          <w:tcPr>
            <w:tcW w:w="2678"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18DD3210" w14:textId="77777777" w:rsidR="00342776" w:rsidRDefault="00FD5248">
            <w:r>
              <w:t>Заголовок акции</w:t>
            </w:r>
          </w:p>
        </w:tc>
      </w:tr>
      <w:tr w:rsidR="00342776" w14:paraId="37D78277"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50B4CA79" w14:textId="77777777" w:rsidR="00342776" w:rsidRDefault="00FD5248">
            <w:r>
              <w:t>Текст</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42C8703B"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1E864CF8" w14:textId="77777777" w:rsidR="00342776" w:rsidRDefault="00FD5248">
            <w:r>
              <w:t>Обязательное</w:t>
            </w:r>
          </w:p>
        </w:tc>
        <w:tc>
          <w:tcPr>
            <w:tcW w:w="2678"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1438F27" w14:textId="77777777" w:rsidR="00342776" w:rsidRDefault="00FD5248">
            <w:r>
              <w:t>Описание акции</w:t>
            </w:r>
          </w:p>
        </w:tc>
      </w:tr>
      <w:tr w:rsidR="00342776" w14:paraId="366593DC"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61B4EB04" w14:textId="77777777" w:rsidR="00342776" w:rsidRDefault="00FD5248">
            <w:r>
              <w:t>Изображение</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74A8E5D8" w14:textId="77777777" w:rsidR="00342776" w:rsidRDefault="00FD5248">
            <w:r>
              <w:t>Изображение</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0E86972B" w14:textId="77777777" w:rsidR="00342776" w:rsidRDefault="00FD5248">
            <w:r>
              <w:t> </w:t>
            </w:r>
          </w:p>
        </w:tc>
        <w:tc>
          <w:tcPr>
            <w:tcW w:w="2678"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5C61FE4C" w14:textId="77777777" w:rsidR="00342776" w:rsidRDefault="00FD5248">
            <w:r>
              <w:t> </w:t>
            </w:r>
          </w:p>
        </w:tc>
      </w:tr>
    </w:tbl>
    <w:p w14:paraId="71E62820" w14:textId="77777777" w:rsidR="00342776" w:rsidRDefault="00FD5248">
      <w:pPr>
        <w:rPr>
          <w:bCs/>
          <w:i/>
        </w:rPr>
      </w:pPr>
      <w:r>
        <w:rPr>
          <w:i/>
        </w:rPr>
        <w:t>  </w:t>
      </w:r>
    </w:p>
    <w:p w14:paraId="259E3F39" w14:textId="77777777" w:rsidR="00342776" w:rsidRDefault="00FD5248">
      <w:pPr>
        <w:rPr>
          <w:i/>
        </w:rPr>
      </w:pPr>
      <w:r>
        <w:rPr>
          <w:i/>
        </w:rPr>
        <w:t>Блок «О компании»</w:t>
      </w:r>
    </w:p>
    <w:p w14:paraId="42EC4141" w14:textId="77777777" w:rsidR="00342776" w:rsidRDefault="00342776">
      <w:pPr>
        <w:rPr>
          <w:bCs/>
          <w:i/>
        </w:rPr>
      </w:pPr>
    </w:p>
    <w:tbl>
      <w:tblPr>
        <w:tblW w:w="9915"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4"/>
        <w:gridCol w:w="2411"/>
        <w:gridCol w:w="2412"/>
        <w:gridCol w:w="2678"/>
      </w:tblGrid>
      <w:tr w:rsidR="00342776" w14:paraId="3085775D" w14:textId="77777777">
        <w:tc>
          <w:tcPr>
            <w:tcW w:w="2413" w:type="dxa"/>
            <w:tcBorders>
              <w:top w:val="single" w:sz="8" w:space="0" w:color="000001"/>
              <w:left w:val="single" w:sz="8" w:space="0" w:color="000001"/>
              <w:bottom w:val="single" w:sz="8" w:space="0" w:color="000001"/>
            </w:tcBorders>
            <w:shd w:val="clear" w:color="auto" w:fill="auto"/>
            <w:tcMar>
              <w:left w:w="-10" w:type="dxa"/>
            </w:tcMar>
          </w:tcPr>
          <w:p w14:paraId="7C902264" w14:textId="77777777" w:rsidR="00342776" w:rsidRDefault="00FD5248">
            <w:r>
              <w:rPr>
                <w:b/>
                <w:bCs/>
              </w:rPr>
              <w:t> </w:t>
            </w:r>
            <w:r>
              <w:t>Название</w:t>
            </w:r>
          </w:p>
        </w:tc>
        <w:tc>
          <w:tcPr>
            <w:tcW w:w="2411" w:type="dxa"/>
            <w:tcBorders>
              <w:top w:val="single" w:sz="8" w:space="0" w:color="000001"/>
              <w:left w:val="single" w:sz="8" w:space="0" w:color="000001"/>
              <w:bottom w:val="single" w:sz="8" w:space="0" w:color="000001"/>
            </w:tcBorders>
            <w:shd w:val="clear" w:color="auto" w:fill="auto"/>
            <w:tcMar>
              <w:left w:w="-10" w:type="dxa"/>
            </w:tcMar>
          </w:tcPr>
          <w:p w14:paraId="408456FB" w14:textId="77777777" w:rsidR="00342776" w:rsidRDefault="00FD5248">
            <w:r>
              <w:t>Тип</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3009B061" w14:textId="77777777" w:rsidR="00342776" w:rsidRDefault="00FD5248">
            <w:proofErr w:type="spellStart"/>
            <w:r>
              <w:t>Валидатор</w:t>
            </w:r>
            <w:proofErr w:type="spellEnd"/>
          </w:p>
        </w:tc>
        <w:tc>
          <w:tcPr>
            <w:tcW w:w="2678"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7EC040DE" w14:textId="77777777" w:rsidR="00342776" w:rsidRDefault="00FD5248">
            <w:r>
              <w:t>Описание</w:t>
            </w:r>
          </w:p>
        </w:tc>
      </w:tr>
      <w:tr w:rsidR="00342776" w14:paraId="1B6DD70A"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0B410839" w14:textId="77777777" w:rsidR="00342776" w:rsidRDefault="00FD5248">
            <w:r>
              <w:t>Текст</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58E53997"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6CDF2940" w14:textId="77777777" w:rsidR="00342776" w:rsidRDefault="00FD5248">
            <w:r>
              <w:t>Обязательное</w:t>
            </w:r>
          </w:p>
        </w:tc>
        <w:tc>
          <w:tcPr>
            <w:tcW w:w="2678"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483E5C75" w14:textId="77777777" w:rsidR="00342776" w:rsidRDefault="00FD5248">
            <w:r>
              <w:t>Описание компании</w:t>
            </w:r>
          </w:p>
        </w:tc>
      </w:tr>
      <w:tr w:rsidR="00342776" w14:paraId="4BB2ED9F"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5FDF48A3" w14:textId="77777777" w:rsidR="00342776" w:rsidRDefault="00FD5248">
            <w:r>
              <w:t>Изображение</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13F2834A" w14:textId="77777777" w:rsidR="00342776" w:rsidRDefault="00FD5248">
            <w:r>
              <w:t>Изображение</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59A35AD7" w14:textId="77777777" w:rsidR="00342776" w:rsidRDefault="00FD5248">
            <w:r>
              <w:t> </w:t>
            </w:r>
          </w:p>
        </w:tc>
        <w:tc>
          <w:tcPr>
            <w:tcW w:w="2678"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6AE0C358" w14:textId="77777777" w:rsidR="00342776" w:rsidRDefault="00FD5248">
            <w:r>
              <w:t> </w:t>
            </w:r>
          </w:p>
        </w:tc>
      </w:tr>
    </w:tbl>
    <w:p w14:paraId="2A52C0E8" w14:textId="77777777" w:rsidR="00342776" w:rsidRDefault="00FD5248">
      <w:r>
        <w:t> </w:t>
      </w:r>
    </w:p>
    <w:p w14:paraId="43BF5D72" w14:textId="77777777" w:rsidR="00342776" w:rsidRDefault="00FD5248">
      <w:pPr>
        <w:rPr>
          <w:i/>
        </w:rPr>
      </w:pPr>
      <w:r>
        <w:rPr>
          <w:i/>
        </w:rPr>
        <w:t xml:space="preserve">Блок «Клиенты» </w:t>
      </w:r>
    </w:p>
    <w:p w14:paraId="1F70BE1A" w14:textId="77777777" w:rsidR="00342776" w:rsidRDefault="00342776">
      <w:pPr>
        <w:rPr>
          <w:bCs/>
          <w:i/>
          <w:sz w:val="24"/>
        </w:rPr>
      </w:pPr>
    </w:p>
    <w:tbl>
      <w:tblPr>
        <w:tblW w:w="9915"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3"/>
        <w:gridCol w:w="2410"/>
        <w:gridCol w:w="2412"/>
        <w:gridCol w:w="2680"/>
      </w:tblGrid>
      <w:tr w:rsidR="00342776" w14:paraId="0C5CA7F6" w14:textId="77777777" w:rsidTr="002E6586">
        <w:tc>
          <w:tcPr>
            <w:tcW w:w="2413" w:type="dxa"/>
            <w:tcBorders>
              <w:top w:val="single" w:sz="8" w:space="0" w:color="000001"/>
              <w:left w:val="single" w:sz="8" w:space="0" w:color="000001"/>
              <w:bottom w:val="single" w:sz="8" w:space="0" w:color="000001"/>
            </w:tcBorders>
            <w:shd w:val="clear" w:color="auto" w:fill="auto"/>
            <w:tcMar>
              <w:left w:w="-10" w:type="dxa"/>
            </w:tcMar>
          </w:tcPr>
          <w:p w14:paraId="43399D33" w14:textId="77777777" w:rsidR="00342776" w:rsidRDefault="00FD5248">
            <w:r>
              <w:rPr>
                <w:b/>
                <w:bCs/>
              </w:rPr>
              <w:t> </w:t>
            </w:r>
            <w:r>
              <w:t>Название</w:t>
            </w:r>
          </w:p>
        </w:tc>
        <w:tc>
          <w:tcPr>
            <w:tcW w:w="2410" w:type="dxa"/>
            <w:tcBorders>
              <w:top w:val="single" w:sz="8" w:space="0" w:color="000001"/>
              <w:left w:val="single" w:sz="8" w:space="0" w:color="000001"/>
              <w:bottom w:val="single" w:sz="8" w:space="0" w:color="000001"/>
            </w:tcBorders>
            <w:shd w:val="clear" w:color="auto" w:fill="auto"/>
            <w:tcMar>
              <w:left w:w="-10" w:type="dxa"/>
            </w:tcMar>
          </w:tcPr>
          <w:p w14:paraId="14507862" w14:textId="77777777" w:rsidR="00342776" w:rsidRDefault="00FD5248">
            <w:r>
              <w:t>Тип</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6E270CAF" w14:textId="77777777" w:rsidR="00342776" w:rsidRDefault="00FD5248">
            <w:proofErr w:type="spellStart"/>
            <w:r>
              <w:t>Валидатор</w:t>
            </w:r>
            <w:proofErr w:type="spellEnd"/>
          </w:p>
        </w:tc>
        <w:tc>
          <w:tcPr>
            <w:tcW w:w="2680"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6B1E818B" w14:textId="77777777" w:rsidR="00342776" w:rsidRDefault="00FD5248">
            <w:r>
              <w:t>Описание</w:t>
            </w:r>
          </w:p>
        </w:tc>
      </w:tr>
      <w:tr w:rsidR="00342776" w14:paraId="17019EF5" w14:textId="77777777" w:rsidTr="002E6586">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6F1D818D" w14:textId="77777777" w:rsidR="00342776" w:rsidRDefault="00FD5248">
            <w:r>
              <w:t>Изображение</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59FFF9B4" w14:textId="77777777" w:rsidR="00342776" w:rsidRDefault="00FD5248">
            <w:r>
              <w:t>Изображение</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4C1B556B" w14:textId="77777777" w:rsidR="00342776" w:rsidRDefault="00FD5248">
            <w:r>
              <w:t>Обязательно</w:t>
            </w:r>
          </w:p>
        </w:tc>
        <w:tc>
          <w:tcPr>
            <w:tcW w:w="2680"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4FA8BA58" w14:textId="77777777" w:rsidR="00342776" w:rsidRDefault="00FD5248">
            <w:r>
              <w:t>Логотип компании-клиента.</w:t>
            </w:r>
          </w:p>
        </w:tc>
      </w:tr>
    </w:tbl>
    <w:p w14:paraId="343BE071" w14:textId="77777777" w:rsidR="00342776" w:rsidRDefault="00FD5248">
      <w:r>
        <w:t> </w:t>
      </w:r>
    </w:p>
    <w:p w14:paraId="781E14CE" w14:textId="77777777" w:rsidR="00342776" w:rsidRDefault="00FD5248" w:rsidP="00FD5248">
      <w:pPr>
        <w:rPr>
          <w:lang w:val="en-US"/>
        </w:rPr>
      </w:pPr>
      <w:r>
        <w:rPr>
          <w:i/>
        </w:rPr>
        <w:t> </w:t>
      </w:r>
    </w:p>
    <w:p w14:paraId="35112729" w14:textId="77777777" w:rsidR="00342776" w:rsidRDefault="00FD5248">
      <w:pPr>
        <w:rPr>
          <w:i/>
        </w:rPr>
      </w:pPr>
      <w:r>
        <w:t> </w:t>
      </w:r>
      <w:r>
        <w:rPr>
          <w:i/>
        </w:rPr>
        <w:t>Вакансии</w:t>
      </w:r>
    </w:p>
    <w:p w14:paraId="6E182157" w14:textId="77777777" w:rsidR="00342776" w:rsidRDefault="00342776">
      <w:pPr>
        <w:rPr>
          <w:i/>
        </w:rPr>
      </w:pPr>
    </w:p>
    <w:tbl>
      <w:tblPr>
        <w:tblW w:w="9915"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4"/>
        <w:gridCol w:w="2410"/>
        <w:gridCol w:w="2412"/>
        <w:gridCol w:w="2679"/>
      </w:tblGrid>
      <w:tr w:rsidR="00342776" w14:paraId="7C0402EF" w14:textId="77777777">
        <w:tc>
          <w:tcPr>
            <w:tcW w:w="2413" w:type="dxa"/>
            <w:tcBorders>
              <w:top w:val="single" w:sz="8" w:space="0" w:color="000001"/>
              <w:left w:val="single" w:sz="8" w:space="0" w:color="000001"/>
              <w:bottom w:val="single" w:sz="8" w:space="0" w:color="000001"/>
            </w:tcBorders>
            <w:shd w:val="clear" w:color="auto" w:fill="auto"/>
            <w:tcMar>
              <w:left w:w="-10" w:type="dxa"/>
            </w:tcMar>
          </w:tcPr>
          <w:p w14:paraId="2EC3F174" w14:textId="77777777" w:rsidR="00342776" w:rsidRDefault="00FD5248">
            <w:r>
              <w:t> Название</w:t>
            </w:r>
          </w:p>
        </w:tc>
        <w:tc>
          <w:tcPr>
            <w:tcW w:w="2410" w:type="dxa"/>
            <w:tcBorders>
              <w:top w:val="single" w:sz="8" w:space="0" w:color="000001"/>
              <w:left w:val="single" w:sz="8" w:space="0" w:color="000001"/>
              <w:bottom w:val="single" w:sz="8" w:space="0" w:color="000001"/>
            </w:tcBorders>
            <w:shd w:val="clear" w:color="auto" w:fill="auto"/>
            <w:tcMar>
              <w:left w:w="-10" w:type="dxa"/>
            </w:tcMar>
          </w:tcPr>
          <w:p w14:paraId="2E12C9E1" w14:textId="77777777" w:rsidR="00342776" w:rsidRDefault="00FD5248">
            <w:r>
              <w:t>Тип</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21D7954E" w14:textId="77777777" w:rsidR="00342776" w:rsidRDefault="00FD5248">
            <w:proofErr w:type="spellStart"/>
            <w:r>
              <w:t>Валидатор</w:t>
            </w:r>
            <w:proofErr w:type="spellEnd"/>
          </w:p>
        </w:tc>
        <w:tc>
          <w:tcPr>
            <w:tcW w:w="2679"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66879FA2" w14:textId="77777777" w:rsidR="00342776" w:rsidRDefault="00FD5248">
            <w:r>
              <w:t>Описание</w:t>
            </w:r>
          </w:p>
        </w:tc>
      </w:tr>
      <w:tr w:rsidR="00342776" w14:paraId="2D59080F"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40F1790B" w14:textId="77777777" w:rsidR="00342776" w:rsidRDefault="00FD5248">
            <w:r>
              <w:t>Вакансия</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0ABD7C55" w14:textId="77777777" w:rsidR="00342776" w:rsidRDefault="00FD5248">
            <w:r>
              <w:t>Вакансия</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22577A7C" w14:textId="77777777" w:rsidR="00342776" w:rsidRDefault="00FD5248">
            <w:r>
              <w:t>Обязательно</w:t>
            </w:r>
          </w:p>
        </w:tc>
        <w:tc>
          <w:tcPr>
            <w:tcW w:w="2679"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1102A3F7" w14:textId="77777777" w:rsidR="00342776" w:rsidRDefault="00FD5248">
            <w:r>
              <w:t> </w:t>
            </w:r>
          </w:p>
        </w:tc>
      </w:tr>
      <w:tr w:rsidR="00342776" w14:paraId="167872BE"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4B96EC4F" w14:textId="77777777" w:rsidR="00342776" w:rsidRDefault="00FD5248">
            <w:r>
              <w:t>Ссылка «Подробно»</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77F469C3" w14:textId="77777777" w:rsidR="00342776" w:rsidRDefault="00FD5248">
            <w:r>
              <w:t>Ссылка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768A6096" w14:textId="77777777" w:rsidR="00342776" w:rsidRDefault="00FD5248">
            <w:r>
              <w:t>Обязательно</w:t>
            </w:r>
          </w:p>
        </w:tc>
        <w:tc>
          <w:tcPr>
            <w:tcW w:w="2679"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35A85959" w14:textId="77777777" w:rsidR="00342776" w:rsidRDefault="00FD5248">
            <w:r>
              <w:t>Перейти к конкретной вакансии.</w:t>
            </w:r>
          </w:p>
        </w:tc>
      </w:tr>
    </w:tbl>
    <w:p w14:paraId="25D69A79" w14:textId="77777777" w:rsidR="00342776" w:rsidRDefault="00FD5248">
      <w:r>
        <w:t> </w:t>
      </w:r>
    </w:p>
    <w:p w14:paraId="34F0D752" w14:textId="77777777" w:rsidR="00342776" w:rsidRDefault="00FD5248">
      <w:pPr>
        <w:rPr>
          <w:i/>
        </w:rPr>
      </w:pPr>
      <w:r>
        <w:rPr>
          <w:i/>
        </w:rPr>
        <w:t>Списки «вакансии»</w:t>
      </w:r>
    </w:p>
    <w:p w14:paraId="16812395" w14:textId="77777777" w:rsidR="00342776" w:rsidRDefault="00FD5248">
      <w:r>
        <w:t> Вакансии — список вакансий</w:t>
      </w:r>
    </w:p>
    <w:p w14:paraId="733EC6D8" w14:textId="77777777" w:rsidR="00342776" w:rsidRDefault="00FD5248">
      <w:r>
        <w:t>  </w:t>
      </w:r>
    </w:p>
    <w:tbl>
      <w:tblPr>
        <w:tblW w:w="9915"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4"/>
        <w:gridCol w:w="2410"/>
        <w:gridCol w:w="2412"/>
        <w:gridCol w:w="2679"/>
      </w:tblGrid>
      <w:tr w:rsidR="00342776" w14:paraId="26B6FE36" w14:textId="77777777">
        <w:tc>
          <w:tcPr>
            <w:tcW w:w="2413" w:type="dxa"/>
            <w:tcBorders>
              <w:top w:val="single" w:sz="8" w:space="0" w:color="000001"/>
              <w:left w:val="single" w:sz="8" w:space="0" w:color="000001"/>
              <w:bottom w:val="single" w:sz="8" w:space="0" w:color="000001"/>
            </w:tcBorders>
            <w:shd w:val="clear" w:color="auto" w:fill="auto"/>
            <w:tcMar>
              <w:left w:w="-10" w:type="dxa"/>
            </w:tcMar>
          </w:tcPr>
          <w:p w14:paraId="4A5F43C1" w14:textId="77777777" w:rsidR="00342776" w:rsidRDefault="00FD5248">
            <w:r>
              <w:t>Название</w:t>
            </w:r>
          </w:p>
        </w:tc>
        <w:tc>
          <w:tcPr>
            <w:tcW w:w="2410" w:type="dxa"/>
            <w:tcBorders>
              <w:top w:val="single" w:sz="8" w:space="0" w:color="000001"/>
              <w:left w:val="single" w:sz="8" w:space="0" w:color="000001"/>
              <w:bottom w:val="single" w:sz="8" w:space="0" w:color="000001"/>
            </w:tcBorders>
            <w:shd w:val="clear" w:color="auto" w:fill="auto"/>
            <w:tcMar>
              <w:left w:w="-10" w:type="dxa"/>
            </w:tcMar>
          </w:tcPr>
          <w:p w14:paraId="43B7238C" w14:textId="77777777" w:rsidR="00342776" w:rsidRDefault="00FD5248">
            <w:r>
              <w:t>Тип</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63DB82EE" w14:textId="77777777" w:rsidR="00342776" w:rsidRDefault="00FD5248">
            <w:proofErr w:type="spellStart"/>
            <w:r>
              <w:t>Валидатор</w:t>
            </w:r>
            <w:proofErr w:type="spellEnd"/>
          </w:p>
        </w:tc>
        <w:tc>
          <w:tcPr>
            <w:tcW w:w="2679"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773AD2D4" w14:textId="77777777" w:rsidR="00342776" w:rsidRDefault="00FD5248">
            <w:r>
              <w:t>Описание</w:t>
            </w:r>
          </w:p>
        </w:tc>
      </w:tr>
      <w:tr w:rsidR="00342776" w14:paraId="0164D817"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5543265F" w14:textId="77777777" w:rsidR="00342776" w:rsidRDefault="00FD5248">
            <w:r>
              <w:t>Заголовок</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0C23F2AA"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5A2129AA" w14:textId="77777777" w:rsidR="00342776" w:rsidRDefault="00FD5248">
            <w:r>
              <w:t>Обязательно</w:t>
            </w:r>
          </w:p>
        </w:tc>
        <w:tc>
          <w:tcPr>
            <w:tcW w:w="2679"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45484AA8" w14:textId="77777777" w:rsidR="00342776" w:rsidRDefault="00FD5248">
            <w:r>
              <w:t>Название вакансии</w:t>
            </w:r>
          </w:p>
        </w:tc>
      </w:tr>
      <w:tr w:rsidR="00342776" w14:paraId="6F1B42A0"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14C2A1A8" w14:textId="77777777" w:rsidR="00342776" w:rsidRDefault="00FD5248">
            <w:r>
              <w:t>Описание</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09C05F76"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341ADE0A" w14:textId="77777777" w:rsidR="00342776" w:rsidRDefault="00FD5248">
            <w:r>
              <w:t>Обязательно</w:t>
            </w:r>
          </w:p>
        </w:tc>
        <w:tc>
          <w:tcPr>
            <w:tcW w:w="2679"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05C4EF41" w14:textId="77777777" w:rsidR="00342776" w:rsidRDefault="00FD5248">
            <w:r>
              <w:t>Описание вакансии/требования к кандидату.</w:t>
            </w:r>
          </w:p>
        </w:tc>
      </w:tr>
    </w:tbl>
    <w:p w14:paraId="03D7EA8E" w14:textId="77777777" w:rsidR="00342776" w:rsidRDefault="00FD5248">
      <w:r>
        <w:t> </w:t>
      </w:r>
    </w:p>
    <w:p w14:paraId="0D4DED2E" w14:textId="77777777" w:rsidR="00342776" w:rsidRDefault="00FD5248">
      <w:r>
        <w:t> </w:t>
      </w:r>
    </w:p>
    <w:p w14:paraId="0190BBE8" w14:textId="77777777" w:rsidR="00342776" w:rsidRDefault="00FD5248">
      <w:pPr>
        <w:rPr>
          <w:i/>
        </w:rPr>
      </w:pPr>
      <w:r>
        <w:rPr>
          <w:i/>
        </w:rPr>
        <w:t>Ответ на вакансию</w:t>
      </w:r>
    </w:p>
    <w:p w14:paraId="28855D9E" w14:textId="77777777" w:rsidR="00342776" w:rsidRDefault="00342776">
      <w:pPr>
        <w:rPr>
          <w:i/>
        </w:rPr>
      </w:pPr>
    </w:p>
    <w:tbl>
      <w:tblPr>
        <w:tblW w:w="9915"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4"/>
        <w:gridCol w:w="2410"/>
        <w:gridCol w:w="2411"/>
        <w:gridCol w:w="2680"/>
      </w:tblGrid>
      <w:tr w:rsidR="00342776" w14:paraId="2BB4C326" w14:textId="77777777">
        <w:tc>
          <w:tcPr>
            <w:tcW w:w="2413" w:type="dxa"/>
            <w:tcBorders>
              <w:top w:val="single" w:sz="8" w:space="0" w:color="000001"/>
              <w:left w:val="single" w:sz="8" w:space="0" w:color="000001"/>
              <w:bottom w:val="single" w:sz="8" w:space="0" w:color="000001"/>
            </w:tcBorders>
            <w:shd w:val="clear" w:color="auto" w:fill="auto"/>
            <w:tcMar>
              <w:left w:w="-10" w:type="dxa"/>
            </w:tcMar>
          </w:tcPr>
          <w:p w14:paraId="1F6541EE" w14:textId="77777777" w:rsidR="00342776" w:rsidRDefault="00FD5248">
            <w:r>
              <w:t> Название</w:t>
            </w:r>
          </w:p>
        </w:tc>
        <w:tc>
          <w:tcPr>
            <w:tcW w:w="2410" w:type="dxa"/>
            <w:tcBorders>
              <w:top w:val="single" w:sz="8" w:space="0" w:color="000001"/>
              <w:left w:val="single" w:sz="8" w:space="0" w:color="000001"/>
              <w:bottom w:val="single" w:sz="8" w:space="0" w:color="000001"/>
            </w:tcBorders>
            <w:shd w:val="clear" w:color="auto" w:fill="auto"/>
            <w:tcMar>
              <w:left w:w="-10" w:type="dxa"/>
            </w:tcMar>
          </w:tcPr>
          <w:p w14:paraId="0A9F0A0A" w14:textId="77777777" w:rsidR="00342776" w:rsidRDefault="00FD5248">
            <w:r>
              <w:t>Тип</w:t>
            </w:r>
          </w:p>
        </w:tc>
        <w:tc>
          <w:tcPr>
            <w:tcW w:w="2411" w:type="dxa"/>
            <w:tcBorders>
              <w:top w:val="single" w:sz="8" w:space="0" w:color="000001"/>
              <w:left w:val="single" w:sz="8" w:space="0" w:color="000001"/>
              <w:bottom w:val="single" w:sz="8" w:space="0" w:color="000001"/>
            </w:tcBorders>
            <w:shd w:val="clear" w:color="auto" w:fill="auto"/>
            <w:tcMar>
              <w:left w:w="-10" w:type="dxa"/>
            </w:tcMar>
          </w:tcPr>
          <w:p w14:paraId="1250D0CE" w14:textId="77777777" w:rsidR="00342776" w:rsidRDefault="00FD5248">
            <w:proofErr w:type="spellStart"/>
            <w:r>
              <w:t>Валидатор</w:t>
            </w:r>
            <w:proofErr w:type="spellEnd"/>
          </w:p>
        </w:tc>
        <w:tc>
          <w:tcPr>
            <w:tcW w:w="2680"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41671C48" w14:textId="77777777" w:rsidR="00342776" w:rsidRDefault="00FD5248">
            <w:r>
              <w:t>Описание</w:t>
            </w:r>
          </w:p>
        </w:tc>
      </w:tr>
      <w:tr w:rsidR="00342776" w14:paraId="370549AF"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50AF4173" w14:textId="77777777" w:rsidR="00342776" w:rsidRDefault="00FD5248">
            <w:r>
              <w:t>Текст ответа</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6E6EBEE7" w14:textId="77777777" w:rsidR="00342776" w:rsidRDefault="00FD5248">
            <w:r>
              <w:t>Строка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299E93DD" w14:textId="77777777" w:rsidR="00342776" w:rsidRDefault="00FD5248">
            <w:r>
              <w:t> </w:t>
            </w:r>
          </w:p>
        </w:tc>
        <w:tc>
          <w:tcPr>
            <w:tcW w:w="2680"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439B4726" w14:textId="77777777" w:rsidR="00342776" w:rsidRDefault="00FD5248">
            <w:r>
              <w:t>Форма ответа соискателя.</w:t>
            </w:r>
          </w:p>
        </w:tc>
      </w:tr>
      <w:tr w:rsidR="00342776" w14:paraId="14F920F3"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60E87FFC" w14:textId="77777777" w:rsidR="00342776" w:rsidRDefault="00FD5248">
            <w:r>
              <w:t>Прикрепить документ</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5282D657" w14:textId="77777777" w:rsidR="00342776" w:rsidRDefault="00FD5248">
            <w:r>
              <w:t>Документ</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0065A1C0" w14:textId="77777777" w:rsidR="00342776" w:rsidRDefault="00FD5248">
            <w:r>
              <w:t> </w:t>
            </w:r>
          </w:p>
        </w:tc>
        <w:tc>
          <w:tcPr>
            <w:tcW w:w="2680"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55FAE391" w14:textId="77777777" w:rsidR="00342776" w:rsidRDefault="00FD5248">
            <w:r>
              <w:t>Прикрепить резюме к письму.</w:t>
            </w:r>
          </w:p>
        </w:tc>
      </w:tr>
      <w:tr w:rsidR="00342776" w14:paraId="5EF8D44C"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3471C206" w14:textId="77777777" w:rsidR="00342776" w:rsidRDefault="00FD5248">
            <w:r>
              <w:t>ФИО</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0B2D3F6B" w14:textId="77777777" w:rsidR="00342776" w:rsidRDefault="00FD5248">
            <w:r>
              <w:t>Строка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61E69A2D" w14:textId="77777777" w:rsidR="00342776" w:rsidRDefault="00FD5248">
            <w:r>
              <w:t>Обязательно</w:t>
            </w:r>
          </w:p>
        </w:tc>
        <w:tc>
          <w:tcPr>
            <w:tcW w:w="2680"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66B593ED" w14:textId="77777777" w:rsidR="00342776" w:rsidRDefault="00FD5248">
            <w:r>
              <w:t>Подпись письма.</w:t>
            </w:r>
          </w:p>
        </w:tc>
      </w:tr>
      <w:tr w:rsidR="00342776" w14:paraId="3F50FAE2"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0AF5425A" w14:textId="77777777" w:rsidR="00342776" w:rsidRDefault="00FD5248">
            <w:r>
              <w:t>Телефон</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7DFF28E5" w14:textId="77777777" w:rsidR="00342776" w:rsidRDefault="00FD5248">
            <w:r>
              <w:t>Строка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40D0CDDB" w14:textId="77777777" w:rsidR="00342776" w:rsidRDefault="00FD5248">
            <w:r>
              <w:t>Телефон</w:t>
            </w:r>
          </w:p>
        </w:tc>
        <w:tc>
          <w:tcPr>
            <w:tcW w:w="2680"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5761D5B" w14:textId="77777777" w:rsidR="00342776" w:rsidRDefault="00FD5248">
            <w:r>
              <w:t>Телефон соискателя.</w:t>
            </w:r>
          </w:p>
        </w:tc>
      </w:tr>
      <w:tr w:rsidR="00342776" w14:paraId="5151C78F" w14:textId="77777777">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20B58D3D" w14:textId="77777777" w:rsidR="00342776" w:rsidRDefault="00FD5248">
            <w:r>
              <w:t>E-</w:t>
            </w:r>
            <w:proofErr w:type="spellStart"/>
            <w:r>
              <w:t>mail</w:t>
            </w:r>
            <w:proofErr w:type="spellEnd"/>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6FF82E88" w14:textId="77777777" w:rsidR="00342776" w:rsidRDefault="00FD5248">
            <w:r>
              <w:t>Строка</w:t>
            </w:r>
          </w:p>
        </w:tc>
        <w:tc>
          <w:tcPr>
            <w:tcW w:w="2411" w:type="dxa"/>
            <w:tcBorders>
              <w:top w:val="single" w:sz="8" w:space="0" w:color="000001"/>
              <w:left w:val="single" w:sz="8" w:space="0" w:color="000001"/>
              <w:bottom w:val="single" w:sz="8" w:space="0" w:color="000001"/>
            </w:tcBorders>
            <w:shd w:val="clear" w:color="auto" w:fill="auto"/>
            <w:tcMar>
              <w:top w:w="0" w:type="dxa"/>
              <w:left w:w="-10" w:type="dxa"/>
            </w:tcMar>
          </w:tcPr>
          <w:p w14:paraId="1F1DFB4A" w14:textId="77777777" w:rsidR="00342776" w:rsidRDefault="00FD5248">
            <w:r>
              <w:t>E-</w:t>
            </w:r>
            <w:proofErr w:type="spellStart"/>
            <w:r>
              <w:t>mail</w:t>
            </w:r>
            <w:proofErr w:type="spellEnd"/>
          </w:p>
        </w:tc>
        <w:tc>
          <w:tcPr>
            <w:tcW w:w="2680"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5C3DFE4D" w14:textId="77777777" w:rsidR="00342776" w:rsidRDefault="00FD5248">
            <w:r>
              <w:t>Электронный адрес соискателя.</w:t>
            </w:r>
          </w:p>
        </w:tc>
      </w:tr>
    </w:tbl>
    <w:p w14:paraId="49618EE4" w14:textId="77777777" w:rsidR="00342776" w:rsidRDefault="00FD5248">
      <w:r>
        <w:t> </w:t>
      </w:r>
    </w:p>
    <w:p w14:paraId="3EB3A7C8" w14:textId="77777777" w:rsidR="00342776" w:rsidRDefault="00FD5248">
      <w:r>
        <w:t> </w:t>
      </w:r>
    </w:p>
    <w:p w14:paraId="0D386D2A" w14:textId="77777777" w:rsidR="00342776" w:rsidRDefault="00FD5248">
      <w:pPr>
        <w:rPr>
          <w:i/>
        </w:rPr>
      </w:pPr>
      <w:r>
        <w:rPr>
          <w:i/>
        </w:rPr>
        <w:t>Вход в личный кабинет</w:t>
      </w:r>
    </w:p>
    <w:p w14:paraId="48C09F00" w14:textId="77777777" w:rsidR="00342776" w:rsidRDefault="00FD5248">
      <w:r>
        <w:t>  </w:t>
      </w:r>
    </w:p>
    <w:tbl>
      <w:tblPr>
        <w:tblW w:w="9962"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3"/>
        <w:gridCol w:w="2413"/>
        <w:gridCol w:w="2410"/>
        <w:gridCol w:w="2726"/>
      </w:tblGrid>
      <w:tr w:rsidR="00342776" w14:paraId="739DD7F9" w14:textId="77777777">
        <w:tc>
          <w:tcPr>
            <w:tcW w:w="2412" w:type="dxa"/>
            <w:tcBorders>
              <w:top w:val="single" w:sz="8" w:space="0" w:color="000001"/>
              <w:left w:val="single" w:sz="8" w:space="0" w:color="000001"/>
              <w:bottom w:val="single" w:sz="8" w:space="0" w:color="000001"/>
            </w:tcBorders>
            <w:shd w:val="clear" w:color="auto" w:fill="auto"/>
            <w:tcMar>
              <w:left w:w="-10" w:type="dxa"/>
            </w:tcMar>
          </w:tcPr>
          <w:p w14:paraId="20A0AC6D" w14:textId="77777777" w:rsidR="00342776" w:rsidRDefault="00FD5248">
            <w:r>
              <w:t>Название</w:t>
            </w:r>
          </w:p>
        </w:tc>
        <w:tc>
          <w:tcPr>
            <w:tcW w:w="2413" w:type="dxa"/>
            <w:tcBorders>
              <w:top w:val="single" w:sz="8" w:space="0" w:color="000001"/>
              <w:left w:val="single" w:sz="8" w:space="0" w:color="000001"/>
              <w:bottom w:val="single" w:sz="8" w:space="0" w:color="000001"/>
            </w:tcBorders>
            <w:shd w:val="clear" w:color="auto" w:fill="auto"/>
            <w:tcMar>
              <w:left w:w="-10" w:type="dxa"/>
            </w:tcMar>
          </w:tcPr>
          <w:p w14:paraId="4F039AE0" w14:textId="77777777" w:rsidR="00342776" w:rsidRDefault="00FD5248">
            <w:r>
              <w:t>Тип</w:t>
            </w:r>
          </w:p>
        </w:tc>
        <w:tc>
          <w:tcPr>
            <w:tcW w:w="2410" w:type="dxa"/>
            <w:tcBorders>
              <w:top w:val="single" w:sz="8" w:space="0" w:color="000001"/>
              <w:left w:val="single" w:sz="8" w:space="0" w:color="000001"/>
              <w:bottom w:val="single" w:sz="8" w:space="0" w:color="000001"/>
            </w:tcBorders>
            <w:shd w:val="clear" w:color="auto" w:fill="auto"/>
            <w:tcMar>
              <w:left w:w="-10" w:type="dxa"/>
            </w:tcMar>
          </w:tcPr>
          <w:p w14:paraId="585975F0" w14:textId="77777777" w:rsidR="00342776" w:rsidRDefault="00FD5248">
            <w:proofErr w:type="spellStart"/>
            <w:r>
              <w:t>Валидатор</w:t>
            </w:r>
            <w:proofErr w:type="spellEnd"/>
          </w:p>
        </w:tc>
        <w:tc>
          <w:tcPr>
            <w:tcW w:w="2726"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7B0E6DF9" w14:textId="77777777" w:rsidR="00342776" w:rsidRDefault="00FD5248">
            <w:r>
              <w:t>Описание</w:t>
            </w:r>
          </w:p>
        </w:tc>
      </w:tr>
      <w:tr w:rsidR="00342776" w14:paraId="63AADC1D" w14:textId="77777777">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097368AA" w14:textId="77777777" w:rsidR="00342776" w:rsidRDefault="00FD5248">
            <w:r>
              <w:t>Логин</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2B830951" w14:textId="77777777" w:rsidR="00342776" w:rsidRDefault="00FD5248">
            <w:r>
              <w:t>Строка</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5D092DCF" w14:textId="77777777" w:rsidR="00342776" w:rsidRDefault="00FD5248">
            <w:r>
              <w:t>Логин</w:t>
            </w:r>
          </w:p>
        </w:tc>
        <w:tc>
          <w:tcPr>
            <w:tcW w:w="2726"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442F3FAE" w14:textId="77777777" w:rsidR="00342776" w:rsidRDefault="00FD5248">
            <w:r>
              <w:t>указанный заказчиком е-</w:t>
            </w:r>
            <w:proofErr w:type="spellStart"/>
            <w:r>
              <w:t>mail</w:t>
            </w:r>
            <w:proofErr w:type="spellEnd"/>
          </w:p>
        </w:tc>
      </w:tr>
      <w:tr w:rsidR="00342776" w14:paraId="516E30FA" w14:textId="77777777">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2CCB1F93" w14:textId="77777777" w:rsidR="00342776" w:rsidRDefault="00FD5248">
            <w:r>
              <w:t>Пароль</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0787187B" w14:textId="77777777" w:rsidR="00342776" w:rsidRDefault="00FD5248">
            <w:r>
              <w:t>Пароль</w:t>
            </w:r>
          </w:p>
        </w:tc>
        <w:tc>
          <w:tcPr>
            <w:tcW w:w="2410" w:type="dxa"/>
            <w:tcBorders>
              <w:top w:val="single" w:sz="8" w:space="0" w:color="000001"/>
              <w:left w:val="single" w:sz="8" w:space="0" w:color="000001"/>
              <w:bottom w:val="single" w:sz="8" w:space="0" w:color="000001"/>
            </w:tcBorders>
            <w:shd w:val="clear" w:color="auto" w:fill="auto"/>
            <w:tcMar>
              <w:top w:w="0" w:type="dxa"/>
              <w:left w:w="-10" w:type="dxa"/>
            </w:tcMar>
          </w:tcPr>
          <w:p w14:paraId="64C2E47F" w14:textId="77777777" w:rsidR="00342776" w:rsidRDefault="00FD5248">
            <w:r>
              <w:t>Пароль</w:t>
            </w:r>
          </w:p>
        </w:tc>
        <w:tc>
          <w:tcPr>
            <w:tcW w:w="2726"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3C4D6B9" w14:textId="77777777" w:rsidR="00342776" w:rsidRDefault="00FD5248">
            <w:r>
              <w:t>Определяется Заказчиком в соответствие с требованиями к кол-ву знаков.</w:t>
            </w:r>
          </w:p>
        </w:tc>
      </w:tr>
    </w:tbl>
    <w:p w14:paraId="0B59C263" w14:textId="77777777" w:rsidR="00342776" w:rsidRDefault="00FD5248">
      <w:r>
        <w:t> </w:t>
      </w:r>
    </w:p>
    <w:p w14:paraId="0D830218" w14:textId="77777777" w:rsidR="00342776" w:rsidRDefault="00FD5248">
      <w:pPr>
        <w:rPr>
          <w:i/>
        </w:rPr>
      </w:pPr>
      <w:r>
        <w:rPr>
          <w:i/>
        </w:rPr>
        <w:t>Изображение</w:t>
      </w:r>
    </w:p>
    <w:p w14:paraId="75F41A0C" w14:textId="77777777" w:rsidR="00342776" w:rsidRDefault="00342776">
      <w:pPr>
        <w:rPr>
          <w:i/>
        </w:rPr>
      </w:pPr>
    </w:p>
    <w:tbl>
      <w:tblPr>
        <w:tblW w:w="9962"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08"/>
        <w:gridCol w:w="2413"/>
        <w:gridCol w:w="2412"/>
        <w:gridCol w:w="2729"/>
      </w:tblGrid>
      <w:tr w:rsidR="00342776" w14:paraId="21F5FBB5" w14:textId="77777777">
        <w:tc>
          <w:tcPr>
            <w:tcW w:w="2407" w:type="dxa"/>
            <w:tcBorders>
              <w:top w:val="single" w:sz="8" w:space="0" w:color="000001"/>
              <w:left w:val="single" w:sz="8" w:space="0" w:color="000001"/>
              <w:bottom w:val="single" w:sz="8" w:space="0" w:color="000001"/>
            </w:tcBorders>
            <w:shd w:val="clear" w:color="auto" w:fill="auto"/>
            <w:tcMar>
              <w:left w:w="-10" w:type="dxa"/>
            </w:tcMar>
          </w:tcPr>
          <w:p w14:paraId="30983B91" w14:textId="77777777" w:rsidR="00342776" w:rsidRDefault="00FD5248">
            <w:r>
              <w:t> Название</w:t>
            </w:r>
          </w:p>
        </w:tc>
        <w:tc>
          <w:tcPr>
            <w:tcW w:w="2413" w:type="dxa"/>
            <w:tcBorders>
              <w:top w:val="single" w:sz="8" w:space="0" w:color="000001"/>
              <w:left w:val="single" w:sz="8" w:space="0" w:color="000001"/>
              <w:bottom w:val="single" w:sz="8" w:space="0" w:color="000001"/>
            </w:tcBorders>
            <w:shd w:val="clear" w:color="auto" w:fill="auto"/>
            <w:tcMar>
              <w:left w:w="-10" w:type="dxa"/>
            </w:tcMar>
          </w:tcPr>
          <w:p w14:paraId="5B31F13B" w14:textId="77777777" w:rsidR="00342776" w:rsidRDefault="00FD5248">
            <w:r>
              <w:t>Тип</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2600502F" w14:textId="77777777" w:rsidR="00342776" w:rsidRDefault="00FD5248">
            <w:proofErr w:type="spellStart"/>
            <w:r>
              <w:t>Валидатор</w:t>
            </w:r>
            <w:proofErr w:type="spellEnd"/>
          </w:p>
        </w:tc>
        <w:tc>
          <w:tcPr>
            <w:tcW w:w="2729"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7510D631" w14:textId="77777777" w:rsidR="00342776" w:rsidRDefault="00FD5248">
            <w:r>
              <w:t>Описание</w:t>
            </w:r>
          </w:p>
        </w:tc>
      </w:tr>
      <w:tr w:rsidR="00342776" w14:paraId="545F076C" w14:textId="77777777">
        <w:tc>
          <w:tcPr>
            <w:tcW w:w="2407" w:type="dxa"/>
            <w:tcBorders>
              <w:top w:val="single" w:sz="8" w:space="0" w:color="000001"/>
              <w:left w:val="single" w:sz="8" w:space="0" w:color="000001"/>
              <w:bottom w:val="single" w:sz="8" w:space="0" w:color="000001"/>
            </w:tcBorders>
            <w:shd w:val="clear" w:color="auto" w:fill="auto"/>
            <w:tcMar>
              <w:top w:w="0" w:type="dxa"/>
              <w:left w:w="-10" w:type="dxa"/>
            </w:tcMar>
          </w:tcPr>
          <w:p w14:paraId="74C6036D" w14:textId="77777777" w:rsidR="00342776" w:rsidRDefault="00FD5248">
            <w:r>
              <w:t>Название</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6B7E6109"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6A5D7A99" w14:textId="77777777" w:rsidR="00342776" w:rsidRDefault="00FD5248">
            <w:r>
              <w:t>Обязательное</w:t>
            </w:r>
          </w:p>
        </w:tc>
        <w:tc>
          <w:tcPr>
            <w:tcW w:w="2729"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1F3521D1" w14:textId="77777777" w:rsidR="00342776" w:rsidRDefault="00FD5248">
            <w:r>
              <w:t xml:space="preserve">Следует использовать как текст для атрибута изображения </w:t>
            </w:r>
            <w:proofErr w:type="spellStart"/>
            <w:r>
              <w:t>alt</w:t>
            </w:r>
            <w:proofErr w:type="spellEnd"/>
            <w:r>
              <w:t>. Если данные не предоставлены — использовать заголовок страницы.</w:t>
            </w:r>
          </w:p>
        </w:tc>
      </w:tr>
      <w:tr w:rsidR="00342776" w14:paraId="7ADA5517" w14:textId="77777777">
        <w:tc>
          <w:tcPr>
            <w:tcW w:w="2407" w:type="dxa"/>
            <w:tcBorders>
              <w:top w:val="single" w:sz="8" w:space="0" w:color="000001"/>
              <w:left w:val="single" w:sz="8" w:space="0" w:color="000001"/>
              <w:bottom w:val="single" w:sz="8" w:space="0" w:color="000001"/>
            </w:tcBorders>
            <w:shd w:val="clear" w:color="auto" w:fill="auto"/>
            <w:tcMar>
              <w:top w:w="0" w:type="dxa"/>
              <w:left w:w="-10" w:type="dxa"/>
            </w:tcMar>
          </w:tcPr>
          <w:p w14:paraId="5CAC926C" w14:textId="77777777" w:rsidR="00342776" w:rsidRDefault="002075EB">
            <w:r>
              <w:t>Видимость</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637A316B" w14:textId="77777777" w:rsidR="00342776" w:rsidRDefault="00FD5248">
            <w:r>
              <w:t>Логическое</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61C6BD32" w14:textId="77777777" w:rsidR="00342776" w:rsidRDefault="00FD5248">
            <w:r>
              <w:t>Обязательное</w:t>
            </w:r>
          </w:p>
        </w:tc>
        <w:tc>
          <w:tcPr>
            <w:tcW w:w="2729"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20551383" w14:textId="77777777" w:rsidR="00342776" w:rsidRDefault="00FD5248">
            <w:r>
              <w:t>Атрибут, определяющий будет ли изображение отображено в галерее.</w:t>
            </w:r>
          </w:p>
        </w:tc>
      </w:tr>
    </w:tbl>
    <w:p w14:paraId="24FF3EA8" w14:textId="748F901C" w:rsidR="00342776" w:rsidRPr="00A10FB7" w:rsidRDefault="00FD5248">
      <w:pPr>
        <w:rPr>
          <w:i/>
        </w:rPr>
      </w:pPr>
      <w:r w:rsidRPr="00A10FB7">
        <w:rPr>
          <w:i/>
        </w:rPr>
        <w:t> </w:t>
      </w:r>
      <w:r w:rsidR="00A10FB7" w:rsidRPr="00A10FB7">
        <w:rPr>
          <w:i/>
        </w:rPr>
        <w:t>!</w:t>
      </w:r>
      <w:r w:rsidR="00A10FB7">
        <w:rPr>
          <w:i/>
        </w:rPr>
        <w:t>Важно: все изоб</w:t>
      </w:r>
      <w:r w:rsidR="002075EB">
        <w:rPr>
          <w:i/>
        </w:rPr>
        <w:t>ражения вносятся на сайт через административную часть сайта</w:t>
      </w:r>
      <w:r w:rsidR="00A10FB7">
        <w:rPr>
          <w:i/>
        </w:rPr>
        <w:t>.</w:t>
      </w:r>
      <w:ins w:id="11" w:author="Волкова Ирина Викторовна" w:date="2017-01-11T15:00:00Z">
        <w:r w:rsidR="00686978">
          <w:rPr>
            <w:i/>
          </w:rPr>
          <w:t xml:space="preserve"> </w:t>
        </w:r>
      </w:ins>
      <w:r w:rsidR="00923D3B">
        <w:rPr>
          <w:i/>
        </w:rPr>
        <w:t>Изображение не должно превышать размер 10МБ.</w:t>
      </w:r>
    </w:p>
    <w:p w14:paraId="6F136AB3" w14:textId="77777777" w:rsidR="00342776" w:rsidRDefault="00FD5248">
      <w:r>
        <w:t> </w:t>
      </w:r>
    </w:p>
    <w:p w14:paraId="56F153A8" w14:textId="77777777" w:rsidR="00342776" w:rsidRDefault="00FD5248">
      <w:pPr>
        <w:rPr>
          <w:i/>
        </w:rPr>
      </w:pPr>
      <w:r>
        <w:rPr>
          <w:i/>
        </w:rPr>
        <w:t>Ссылка</w:t>
      </w:r>
    </w:p>
    <w:p w14:paraId="03232CFA" w14:textId="77777777" w:rsidR="00342776" w:rsidRDefault="00342776">
      <w:pPr>
        <w:rPr>
          <w:i/>
        </w:rPr>
      </w:pPr>
    </w:p>
    <w:tbl>
      <w:tblPr>
        <w:tblW w:w="9962" w:type="dxa"/>
        <w:tblInd w:w="-39" w:type="dxa"/>
        <w:tblBorders>
          <w:top w:val="single" w:sz="8" w:space="0" w:color="000001"/>
          <w:left w:val="single" w:sz="8" w:space="0" w:color="000001"/>
          <w:bottom w:val="single" w:sz="8" w:space="0" w:color="000001"/>
          <w:insideH w:val="single" w:sz="8" w:space="0" w:color="000001"/>
        </w:tblBorders>
        <w:tblCellMar>
          <w:top w:w="28" w:type="dxa"/>
          <w:left w:w="-10" w:type="dxa"/>
          <w:bottom w:w="28" w:type="dxa"/>
          <w:right w:w="0" w:type="dxa"/>
        </w:tblCellMar>
        <w:tblLook w:val="04A0" w:firstRow="1" w:lastRow="0" w:firstColumn="1" w:lastColumn="0" w:noHBand="0" w:noVBand="1"/>
      </w:tblPr>
      <w:tblGrid>
        <w:gridCol w:w="2413"/>
        <w:gridCol w:w="2413"/>
        <w:gridCol w:w="2412"/>
        <w:gridCol w:w="2724"/>
      </w:tblGrid>
      <w:tr w:rsidR="00342776" w14:paraId="40D50A29" w14:textId="77777777">
        <w:tc>
          <w:tcPr>
            <w:tcW w:w="2412" w:type="dxa"/>
            <w:tcBorders>
              <w:top w:val="single" w:sz="8" w:space="0" w:color="000001"/>
              <w:left w:val="single" w:sz="8" w:space="0" w:color="000001"/>
              <w:bottom w:val="single" w:sz="8" w:space="0" w:color="000001"/>
            </w:tcBorders>
            <w:shd w:val="clear" w:color="auto" w:fill="auto"/>
            <w:tcMar>
              <w:left w:w="-10" w:type="dxa"/>
            </w:tcMar>
          </w:tcPr>
          <w:p w14:paraId="7781173B" w14:textId="77777777" w:rsidR="00342776" w:rsidRDefault="00FD5248">
            <w:r>
              <w:t> Название</w:t>
            </w:r>
          </w:p>
        </w:tc>
        <w:tc>
          <w:tcPr>
            <w:tcW w:w="2413" w:type="dxa"/>
            <w:tcBorders>
              <w:top w:val="single" w:sz="8" w:space="0" w:color="000001"/>
              <w:left w:val="single" w:sz="8" w:space="0" w:color="000001"/>
              <w:bottom w:val="single" w:sz="8" w:space="0" w:color="000001"/>
            </w:tcBorders>
            <w:shd w:val="clear" w:color="auto" w:fill="auto"/>
            <w:tcMar>
              <w:left w:w="-10" w:type="dxa"/>
            </w:tcMar>
          </w:tcPr>
          <w:p w14:paraId="2E653D48" w14:textId="77777777" w:rsidR="00342776" w:rsidRDefault="00FD5248">
            <w:r>
              <w:t>Тип</w:t>
            </w:r>
          </w:p>
        </w:tc>
        <w:tc>
          <w:tcPr>
            <w:tcW w:w="2412" w:type="dxa"/>
            <w:tcBorders>
              <w:top w:val="single" w:sz="8" w:space="0" w:color="000001"/>
              <w:left w:val="single" w:sz="8" w:space="0" w:color="000001"/>
              <w:bottom w:val="single" w:sz="8" w:space="0" w:color="000001"/>
            </w:tcBorders>
            <w:shd w:val="clear" w:color="auto" w:fill="auto"/>
            <w:tcMar>
              <w:left w:w="-10" w:type="dxa"/>
            </w:tcMar>
          </w:tcPr>
          <w:p w14:paraId="7CECAD86" w14:textId="77777777" w:rsidR="00342776" w:rsidRDefault="00FD5248">
            <w:proofErr w:type="spellStart"/>
            <w:r>
              <w:t>Валидатор</w:t>
            </w:r>
            <w:proofErr w:type="spellEnd"/>
          </w:p>
        </w:tc>
        <w:tc>
          <w:tcPr>
            <w:tcW w:w="2724" w:type="dxa"/>
            <w:tcBorders>
              <w:top w:val="single" w:sz="8" w:space="0" w:color="000001"/>
              <w:left w:val="single" w:sz="8" w:space="0" w:color="000001"/>
              <w:bottom w:val="single" w:sz="8" w:space="0" w:color="000001"/>
              <w:right w:val="single" w:sz="8" w:space="0" w:color="000001"/>
            </w:tcBorders>
            <w:shd w:val="clear" w:color="auto" w:fill="auto"/>
            <w:tcMar>
              <w:left w:w="-10" w:type="dxa"/>
              <w:right w:w="28" w:type="dxa"/>
            </w:tcMar>
          </w:tcPr>
          <w:p w14:paraId="1EC9DAA1" w14:textId="77777777" w:rsidR="00342776" w:rsidRDefault="00FD5248">
            <w:r>
              <w:t>Описание</w:t>
            </w:r>
          </w:p>
        </w:tc>
      </w:tr>
      <w:tr w:rsidR="00342776" w14:paraId="6E34816E" w14:textId="77777777">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47F39F29" w14:textId="77777777" w:rsidR="00342776" w:rsidRDefault="00FD5248">
            <w:r>
              <w:t>Текст</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682DC0AF"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3E45DCC8" w14:textId="77777777" w:rsidR="00342776" w:rsidRDefault="00FD5248">
            <w:r>
              <w:t>Обязательно</w:t>
            </w:r>
          </w:p>
        </w:tc>
        <w:tc>
          <w:tcPr>
            <w:tcW w:w="272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1933AB04" w14:textId="77777777" w:rsidR="00342776" w:rsidRDefault="00FD5248">
            <w:r>
              <w:t>Текст ссылки</w:t>
            </w:r>
          </w:p>
        </w:tc>
      </w:tr>
      <w:tr w:rsidR="00342776" w14:paraId="49226495" w14:textId="77777777">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6F565604" w14:textId="77777777" w:rsidR="00342776" w:rsidRDefault="00FD5248">
            <w:r>
              <w:t>Адрес</w:t>
            </w:r>
          </w:p>
        </w:tc>
        <w:tc>
          <w:tcPr>
            <w:tcW w:w="2413" w:type="dxa"/>
            <w:tcBorders>
              <w:top w:val="single" w:sz="8" w:space="0" w:color="000001"/>
              <w:left w:val="single" w:sz="8" w:space="0" w:color="000001"/>
              <w:bottom w:val="single" w:sz="8" w:space="0" w:color="000001"/>
            </w:tcBorders>
            <w:shd w:val="clear" w:color="auto" w:fill="auto"/>
            <w:tcMar>
              <w:top w:w="0" w:type="dxa"/>
              <w:left w:w="-10" w:type="dxa"/>
            </w:tcMar>
          </w:tcPr>
          <w:p w14:paraId="5E2EB76F" w14:textId="77777777" w:rsidR="00342776" w:rsidRDefault="00FD5248">
            <w:r>
              <w:t>Строка</w:t>
            </w:r>
          </w:p>
        </w:tc>
        <w:tc>
          <w:tcPr>
            <w:tcW w:w="2412" w:type="dxa"/>
            <w:tcBorders>
              <w:top w:val="single" w:sz="8" w:space="0" w:color="000001"/>
              <w:left w:val="single" w:sz="8" w:space="0" w:color="000001"/>
              <w:bottom w:val="single" w:sz="8" w:space="0" w:color="000001"/>
            </w:tcBorders>
            <w:shd w:val="clear" w:color="auto" w:fill="auto"/>
            <w:tcMar>
              <w:top w:w="0" w:type="dxa"/>
              <w:left w:w="-10" w:type="dxa"/>
            </w:tcMar>
          </w:tcPr>
          <w:p w14:paraId="41401163" w14:textId="77777777" w:rsidR="00342776" w:rsidRDefault="00FD5248">
            <w:r>
              <w:t>Обязательно</w:t>
            </w:r>
          </w:p>
        </w:tc>
        <w:tc>
          <w:tcPr>
            <w:tcW w:w="2724" w:type="dxa"/>
            <w:tcBorders>
              <w:top w:val="single" w:sz="8" w:space="0" w:color="000001"/>
              <w:left w:val="single" w:sz="8" w:space="0" w:color="000001"/>
              <w:bottom w:val="single" w:sz="8" w:space="0" w:color="000001"/>
              <w:right w:val="single" w:sz="8" w:space="0" w:color="000001"/>
            </w:tcBorders>
            <w:shd w:val="clear" w:color="auto" w:fill="auto"/>
            <w:tcMar>
              <w:top w:w="0" w:type="dxa"/>
              <w:left w:w="-10" w:type="dxa"/>
              <w:right w:w="28" w:type="dxa"/>
            </w:tcMar>
          </w:tcPr>
          <w:p w14:paraId="51E7EAAA" w14:textId="77777777" w:rsidR="00342776" w:rsidRDefault="00FD5248">
            <w:r>
              <w:t xml:space="preserve">Адрес, по которой перейдет </w:t>
            </w:r>
            <w:proofErr w:type="gramStart"/>
            <w:r>
              <w:t>пользователь</w:t>
            </w:r>
            <w:proofErr w:type="gramEnd"/>
            <w:r>
              <w:t xml:space="preserve"> нажав на текст ссылки. </w:t>
            </w:r>
          </w:p>
        </w:tc>
      </w:tr>
    </w:tbl>
    <w:p w14:paraId="47798663" w14:textId="77777777" w:rsidR="00B150EC" w:rsidRDefault="00B150EC"/>
    <w:p w14:paraId="1C257123" w14:textId="77777777" w:rsidR="00342776" w:rsidRDefault="00FD5248">
      <w:pPr>
        <w:rPr>
          <w:b/>
          <w:bCs/>
        </w:rPr>
      </w:pPr>
      <w:r>
        <w:t> </w:t>
      </w:r>
      <w:proofErr w:type="spellStart"/>
      <w:r>
        <w:rPr>
          <w:b/>
        </w:rPr>
        <w:t>Валидаторы</w:t>
      </w:r>
      <w:proofErr w:type="spellEnd"/>
    </w:p>
    <w:p w14:paraId="63721824" w14:textId="77777777" w:rsidR="00342776" w:rsidRDefault="00FD5248">
      <w:pPr>
        <w:rPr>
          <w:b/>
          <w:bCs/>
        </w:rPr>
      </w:pPr>
      <w:r>
        <w:rPr>
          <w:b/>
        </w:rPr>
        <w:t> </w:t>
      </w:r>
    </w:p>
    <w:p w14:paraId="2B150169" w14:textId="77777777" w:rsidR="00342776" w:rsidRDefault="00FD5248">
      <w:pPr>
        <w:jc w:val="both"/>
        <w:rPr>
          <w:i/>
        </w:rPr>
      </w:pPr>
      <w:r>
        <w:rPr>
          <w:i/>
        </w:rPr>
        <w:t>Целое число</w:t>
      </w:r>
    </w:p>
    <w:p w14:paraId="5FE3D4F0" w14:textId="77777777" w:rsidR="00342776" w:rsidRDefault="00342776">
      <w:pPr>
        <w:jc w:val="both"/>
        <w:rPr>
          <w:bCs/>
          <w:i/>
        </w:rPr>
      </w:pPr>
    </w:p>
    <w:p w14:paraId="426CD314" w14:textId="77777777" w:rsidR="00342776" w:rsidRDefault="00FD5248">
      <w:pPr>
        <w:jc w:val="both"/>
      </w:pPr>
      <w:r>
        <w:t>Строка должна соответствовать целому числу. Например: 123</w:t>
      </w:r>
    </w:p>
    <w:p w14:paraId="63EA8293" w14:textId="77777777" w:rsidR="00342776" w:rsidRDefault="00FD5248">
      <w:pPr>
        <w:jc w:val="both"/>
      </w:pPr>
      <w:r>
        <w:t>Сообщение об ошибке: Укажите целое число.</w:t>
      </w:r>
    </w:p>
    <w:p w14:paraId="36A03937" w14:textId="77777777" w:rsidR="00342776" w:rsidRDefault="00FD5248">
      <w:pPr>
        <w:jc w:val="both"/>
      </w:pPr>
      <w:r>
        <w:t> </w:t>
      </w:r>
    </w:p>
    <w:p w14:paraId="3BBFB777" w14:textId="77777777" w:rsidR="00342776" w:rsidRDefault="00FD5248">
      <w:pPr>
        <w:jc w:val="both"/>
        <w:rPr>
          <w:i/>
        </w:rPr>
      </w:pPr>
      <w:r>
        <w:rPr>
          <w:i/>
        </w:rPr>
        <w:t>Логин</w:t>
      </w:r>
    </w:p>
    <w:p w14:paraId="44EE2AD2" w14:textId="77777777" w:rsidR="00342776" w:rsidRDefault="00342776">
      <w:pPr>
        <w:jc w:val="both"/>
        <w:rPr>
          <w:bCs/>
        </w:rPr>
      </w:pPr>
    </w:p>
    <w:p w14:paraId="7FED84EA" w14:textId="77777777" w:rsidR="00342776" w:rsidRDefault="004D0F2B">
      <w:pPr>
        <w:jc w:val="both"/>
      </w:pPr>
      <w:r>
        <w:t>В качестве логина используется электронный адрес.</w:t>
      </w:r>
    </w:p>
    <w:p w14:paraId="561101EA" w14:textId="77777777" w:rsidR="00342776" w:rsidRDefault="00FD5248">
      <w:pPr>
        <w:jc w:val="both"/>
      </w:pPr>
      <w:r>
        <w:t> </w:t>
      </w:r>
    </w:p>
    <w:p w14:paraId="6583400D" w14:textId="77777777" w:rsidR="00342776" w:rsidRDefault="00FD5248">
      <w:pPr>
        <w:jc w:val="both"/>
        <w:rPr>
          <w:i/>
        </w:rPr>
      </w:pPr>
      <w:r>
        <w:rPr>
          <w:i/>
        </w:rPr>
        <w:t>Пароль</w:t>
      </w:r>
    </w:p>
    <w:p w14:paraId="773D2EF3" w14:textId="77777777" w:rsidR="00342776" w:rsidRDefault="00342776">
      <w:pPr>
        <w:jc w:val="both"/>
        <w:rPr>
          <w:bCs/>
        </w:rPr>
      </w:pPr>
    </w:p>
    <w:p w14:paraId="013F26A1" w14:textId="77777777" w:rsidR="00342776" w:rsidRDefault="00FD5248">
      <w:pPr>
        <w:jc w:val="both"/>
        <w:rPr>
          <w:bCs/>
          <w:szCs w:val="28"/>
        </w:rPr>
      </w:pPr>
      <w:r>
        <w:rPr>
          <w:szCs w:val="28"/>
        </w:rPr>
        <w:t>Пароль может содержать латинские буквы, цифры и символы. Длина пароля не должна быть меньше 8 символов.</w:t>
      </w:r>
    </w:p>
    <w:p w14:paraId="6EB995D3" w14:textId="1E5CE46C" w:rsidR="00342776" w:rsidRDefault="00FD5248">
      <w:pPr>
        <w:jc w:val="both"/>
        <w:rPr>
          <w:bCs/>
          <w:szCs w:val="28"/>
        </w:rPr>
      </w:pPr>
      <w:r>
        <w:rPr>
          <w:szCs w:val="28"/>
        </w:rPr>
        <w:t>Сообщение об ошибке: Пароль слишком короткий.</w:t>
      </w:r>
      <w:r w:rsidR="001A2732">
        <w:rPr>
          <w:szCs w:val="28"/>
        </w:rPr>
        <w:t xml:space="preserve"> </w:t>
      </w:r>
    </w:p>
    <w:p w14:paraId="60B5A75A" w14:textId="77777777" w:rsidR="00342776" w:rsidRDefault="00FD5248">
      <w:pPr>
        <w:jc w:val="both"/>
      </w:pPr>
      <w:r>
        <w:t> </w:t>
      </w:r>
    </w:p>
    <w:p w14:paraId="33E21C0F" w14:textId="77777777" w:rsidR="00342776" w:rsidRDefault="00FD5248">
      <w:pPr>
        <w:jc w:val="both"/>
        <w:rPr>
          <w:i/>
        </w:rPr>
      </w:pPr>
      <w:r>
        <w:rPr>
          <w:i/>
        </w:rPr>
        <w:t>Период времени (даты)</w:t>
      </w:r>
    </w:p>
    <w:p w14:paraId="045B48AA" w14:textId="77777777" w:rsidR="00342776" w:rsidRDefault="00342776">
      <w:pPr>
        <w:jc w:val="both"/>
        <w:rPr>
          <w:bCs/>
          <w:i/>
        </w:rPr>
      </w:pPr>
    </w:p>
    <w:p w14:paraId="3CFF53BC" w14:textId="77777777" w:rsidR="00342776" w:rsidRDefault="00FD5248">
      <w:pPr>
        <w:jc w:val="both"/>
      </w:pPr>
      <w:r>
        <w:t>Выбранный период времени не может быть отрицательным. Период времени для бронирования или резервирования не может совпадать с датами занятости конструкций.</w:t>
      </w:r>
    </w:p>
    <w:p w14:paraId="2A3C330F" w14:textId="77777777" w:rsidR="004436D9" w:rsidRDefault="004436D9">
      <w:pPr>
        <w:jc w:val="both"/>
      </w:pPr>
    </w:p>
    <w:p w14:paraId="627F7F2B" w14:textId="77777777" w:rsidR="00342776" w:rsidRDefault="00FD5248">
      <w:pPr>
        <w:jc w:val="both"/>
      </w:pPr>
      <w:r>
        <w:t xml:space="preserve">Сообщение об ошибке: Даты выбраны не корректно. «Выберите другие даты» либо </w:t>
      </w:r>
      <w:r w:rsidR="004436D9">
        <w:t xml:space="preserve">нажмите кнопку </w:t>
      </w:r>
      <w:r>
        <w:t>«Уведомить, когда освободится».</w:t>
      </w:r>
    </w:p>
    <w:p w14:paraId="503E81B7" w14:textId="77777777" w:rsidR="00342776" w:rsidRDefault="00342776">
      <w:pPr>
        <w:jc w:val="both"/>
        <w:rPr>
          <w:i/>
        </w:rPr>
      </w:pPr>
    </w:p>
    <w:p w14:paraId="0903354E" w14:textId="77777777" w:rsidR="00342776" w:rsidRDefault="00FD5248">
      <w:pPr>
        <w:jc w:val="both"/>
        <w:rPr>
          <w:i/>
        </w:rPr>
      </w:pPr>
      <w:r>
        <w:rPr>
          <w:i/>
        </w:rPr>
        <w:t>Телефон</w:t>
      </w:r>
    </w:p>
    <w:p w14:paraId="5B20B36C" w14:textId="77777777" w:rsidR="00342776" w:rsidRDefault="00342776">
      <w:pPr>
        <w:jc w:val="both"/>
        <w:rPr>
          <w:i/>
        </w:rPr>
      </w:pPr>
    </w:p>
    <w:p w14:paraId="10901805" w14:textId="77777777" w:rsidR="00342776" w:rsidRDefault="00FD5248">
      <w:pPr>
        <w:jc w:val="both"/>
      </w:pPr>
      <w:r>
        <w:t xml:space="preserve">Строка должна соответствовать телефонному номеру. </w:t>
      </w:r>
      <w:proofErr w:type="gramStart"/>
      <w:r>
        <w:t>Например</w:t>
      </w:r>
      <w:proofErr w:type="gramEnd"/>
      <w:r>
        <w:t xml:space="preserve"> + 375 (33) 456-78-90 или (17) 222-22-22 (в случае ввода городского телефона).</w:t>
      </w:r>
    </w:p>
    <w:p w14:paraId="02F62CDF" w14:textId="77777777" w:rsidR="00342776" w:rsidRDefault="00FD5248">
      <w:pPr>
        <w:jc w:val="both"/>
      </w:pPr>
      <w:r>
        <w:t>Сообщение об оши</w:t>
      </w:r>
      <w:r w:rsidR="00F7043B">
        <w:t>бке: «Телефонный номер введен не</w:t>
      </w:r>
      <w:r>
        <w:t>корректно</w:t>
      </w:r>
      <w:r w:rsidR="00F7043B">
        <w:t>»</w:t>
      </w:r>
      <w:r>
        <w:t>.</w:t>
      </w:r>
    </w:p>
    <w:p w14:paraId="39240B34" w14:textId="77777777" w:rsidR="00342776" w:rsidRDefault="00342776">
      <w:pPr>
        <w:jc w:val="both"/>
        <w:rPr>
          <w:bCs/>
          <w:i/>
        </w:rPr>
      </w:pPr>
    </w:p>
    <w:p w14:paraId="36CE9978" w14:textId="77777777" w:rsidR="00342776" w:rsidRDefault="00342776">
      <w:pPr>
        <w:jc w:val="both"/>
        <w:rPr>
          <w:bCs/>
          <w:i/>
        </w:rPr>
      </w:pPr>
    </w:p>
    <w:p w14:paraId="2EE25754" w14:textId="77777777" w:rsidR="00342776" w:rsidRDefault="00FD5248">
      <w:pPr>
        <w:jc w:val="both"/>
        <w:rPr>
          <w:i/>
        </w:rPr>
      </w:pPr>
      <w:r>
        <w:rPr>
          <w:i/>
        </w:rPr>
        <w:t>Обязательное</w:t>
      </w:r>
    </w:p>
    <w:p w14:paraId="3C3CF6FA" w14:textId="77777777" w:rsidR="00342776" w:rsidRDefault="00342776">
      <w:pPr>
        <w:jc w:val="both"/>
        <w:rPr>
          <w:bCs/>
        </w:rPr>
      </w:pPr>
    </w:p>
    <w:p w14:paraId="09DB96E9" w14:textId="77777777" w:rsidR="00342776" w:rsidRDefault="00FD5248">
      <w:pPr>
        <w:jc w:val="both"/>
      </w:pPr>
      <w:r>
        <w:t>Поле обязательно должно быть заполнено</w:t>
      </w:r>
    </w:p>
    <w:p w14:paraId="48392410" w14:textId="77777777" w:rsidR="00342776" w:rsidRDefault="00FD5248">
      <w:pPr>
        <w:jc w:val="both"/>
      </w:pPr>
      <w:r>
        <w:t>Сообщение об ошибке: </w:t>
      </w:r>
      <w:r w:rsidR="00F7043B">
        <w:t>«</w:t>
      </w:r>
      <w:r>
        <w:t>Поле обязательно</w:t>
      </w:r>
      <w:r w:rsidR="00F7043B">
        <w:t>е для заполнения»</w:t>
      </w:r>
      <w:r>
        <w:t>.</w:t>
      </w:r>
    </w:p>
    <w:p w14:paraId="53295539" w14:textId="77777777" w:rsidR="00342776" w:rsidRDefault="00FD5248">
      <w:pPr>
        <w:jc w:val="both"/>
      </w:pPr>
      <w:r>
        <w:t> </w:t>
      </w:r>
    </w:p>
    <w:p w14:paraId="73B75C9F" w14:textId="77777777" w:rsidR="00342776" w:rsidRDefault="00FD5248">
      <w:pPr>
        <w:jc w:val="both"/>
        <w:rPr>
          <w:i/>
        </w:rPr>
      </w:pPr>
      <w:proofErr w:type="spellStart"/>
      <w:r>
        <w:rPr>
          <w:i/>
        </w:rPr>
        <w:t>Email</w:t>
      </w:r>
      <w:proofErr w:type="spellEnd"/>
    </w:p>
    <w:p w14:paraId="5C6935B3" w14:textId="77777777" w:rsidR="00342776" w:rsidRDefault="00342776">
      <w:pPr>
        <w:jc w:val="both"/>
        <w:rPr>
          <w:bCs/>
        </w:rPr>
      </w:pPr>
    </w:p>
    <w:p w14:paraId="4B3DEA45" w14:textId="77777777" w:rsidR="00342776" w:rsidRDefault="00FD5248">
      <w:pPr>
        <w:jc w:val="both"/>
      </w:pPr>
      <w:r>
        <w:t xml:space="preserve">Строка должна соответствовать формату </w:t>
      </w:r>
      <w:proofErr w:type="spellStart"/>
      <w:r>
        <w:t>email</w:t>
      </w:r>
      <w:proofErr w:type="spellEnd"/>
      <w:r>
        <w:t>. Например: foobar@example.com</w:t>
      </w:r>
    </w:p>
    <w:p w14:paraId="21513588" w14:textId="77777777" w:rsidR="00342776" w:rsidRDefault="00FD5248">
      <w:pPr>
        <w:jc w:val="both"/>
        <w:sectPr w:rsidR="00342776">
          <w:footerReference w:type="default" r:id="rId11"/>
          <w:pgSz w:w="11906" w:h="16838"/>
          <w:pgMar w:top="1134" w:right="850" w:bottom="1134" w:left="1701" w:header="0" w:footer="708" w:gutter="0"/>
          <w:cols w:space="720"/>
          <w:formProt w:val="0"/>
          <w:docGrid w:linePitch="360" w:charSpace="-14337"/>
        </w:sectPr>
      </w:pPr>
      <w:r>
        <w:t>Сообщение об ошибке: </w:t>
      </w:r>
      <w:proofErr w:type="spellStart"/>
      <w:r>
        <w:t>email</w:t>
      </w:r>
      <w:proofErr w:type="spellEnd"/>
      <w:r>
        <w:t xml:space="preserve"> не соответствует формату.</w:t>
      </w:r>
    </w:p>
    <w:p w14:paraId="437F5B6D" w14:textId="77777777" w:rsidR="00342776" w:rsidRDefault="00FD5248" w:rsidP="00686978">
      <w:pPr>
        <w:pStyle w:val="1"/>
        <w:shd w:val="clear" w:color="auto" w:fill="FFFFFF" w:themeFill="background1"/>
      </w:pPr>
      <w:bookmarkStart w:id="12" w:name="_Toc471980775"/>
      <w:r>
        <w:lastRenderedPageBreak/>
        <w:t>6.Функциональные характеристики</w:t>
      </w:r>
      <w:bookmarkEnd w:id="12"/>
    </w:p>
    <w:p w14:paraId="07E34735" w14:textId="77777777" w:rsidR="00342776" w:rsidRDefault="00FD5248">
      <w:pPr>
        <w:rPr>
          <w:bCs/>
        </w:rPr>
      </w:pPr>
      <w:r>
        <w:rPr>
          <w:b/>
        </w:rPr>
        <w:t> </w:t>
      </w:r>
    </w:p>
    <w:p w14:paraId="352F713B" w14:textId="77777777" w:rsidR="00342776" w:rsidRDefault="00FD5248">
      <w:pPr>
        <w:jc w:val="both"/>
      </w:pPr>
      <w:r>
        <w:t>6.1. Система регистрации</w:t>
      </w:r>
    </w:p>
    <w:p w14:paraId="7817A804" w14:textId="77777777" w:rsidR="00342776" w:rsidRDefault="00FD5248">
      <w:pPr>
        <w:jc w:val="both"/>
      </w:pPr>
      <w:r>
        <w:t> </w:t>
      </w:r>
    </w:p>
    <w:p w14:paraId="3E959B83" w14:textId="77777777" w:rsidR="00342776" w:rsidRDefault="00FD5248">
      <w:pPr>
        <w:jc w:val="both"/>
      </w:pPr>
      <w:r>
        <w:t>       </w:t>
      </w:r>
      <w:r w:rsidRPr="00686978">
        <w:rPr>
          <w:color w:val="000000" w:themeColor="text1"/>
          <w:shd w:val="clear" w:color="auto" w:fill="FFFFFF" w:themeFill="background1"/>
        </w:rPr>
        <w:t>  На сайте должна быть реализована система регистрации пользователей. Кнопка «Зарегистрироваться» должна быть доступна со всех открытых разделов сайта.</w:t>
      </w:r>
      <w:r>
        <w:t xml:space="preserve"> При нажатии на кнопку «Зарегистрироваться» </w:t>
      </w:r>
      <w:r w:rsidR="000C06A6">
        <w:t>должно появляться всплывающее окно</w:t>
      </w:r>
      <w:r>
        <w:t xml:space="preserve"> «Регистрация»</w:t>
      </w:r>
      <w:r w:rsidR="000C06A6">
        <w:t xml:space="preserve"> (см. </w:t>
      </w:r>
      <w:hyperlink w:anchor="_Приложение_2" w:history="1">
        <w:r w:rsidR="000C06A6" w:rsidRPr="00C8401D">
          <w:rPr>
            <w:rStyle w:val="afa"/>
            <w:color w:val="000000" w:themeColor="text1"/>
          </w:rPr>
          <w:t>Приложение 2</w:t>
        </w:r>
      </w:hyperlink>
      <w:r w:rsidR="00551C6A">
        <w:rPr>
          <w:color w:val="000000" w:themeColor="text1"/>
        </w:rPr>
        <w:t>)</w:t>
      </w:r>
      <w:r>
        <w:t>. На странице представлены следующие поля  обязательные для заполнения:</w:t>
      </w:r>
    </w:p>
    <w:p w14:paraId="0C7BC663" w14:textId="77777777" w:rsidR="00342776" w:rsidRDefault="00FD5248">
      <w:pPr>
        <w:jc w:val="both"/>
      </w:pPr>
      <w:r>
        <w:t>- «Название компании» - текстовое поле, без ограничений по длине;</w:t>
      </w:r>
    </w:p>
    <w:p w14:paraId="0376769F" w14:textId="77777777" w:rsidR="00342776" w:rsidRDefault="00FD5248">
      <w:pPr>
        <w:jc w:val="both"/>
      </w:pPr>
      <w:r>
        <w:t>- «Фамилия» - текстовое поле, ограничение – 30 символов нужно больше;</w:t>
      </w:r>
    </w:p>
    <w:p w14:paraId="72B15D24" w14:textId="77777777" w:rsidR="00342776" w:rsidRDefault="00FD5248">
      <w:pPr>
        <w:jc w:val="both"/>
      </w:pPr>
      <w:r>
        <w:t>- «Имя» - текстовое поле, ограничение – 30 символов;</w:t>
      </w:r>
    </w:p>
    <w:p w14:paraId="194F34CD" w14:textId="77777777" w:rsidR="00342776" w:rsidRDefault="00FD5248">
      <w:pPr>
        <w:jc w:val="both"/>
      </w:pPr>
      <w:r>
        <w:t>- «E-</w:t>
      </w:r>
      <w:proofErr w:type="spellStart"/>
      <w:r>
        <w:t>mail</w:t>
      </w:r>
      <w:proofErr w:type="spellEnd"/>
      <w:r>
        <w:t>»</w:t>
      </w:r>
      <w:r w:rsidR="007F653F">
        <w:t xml:space="preserve"> (в качестве логина)</w:t>
      </w:r>
      <w:r>
        <w:t xml:space="preserve"> - текстовое поле, ограничение – 60 символов;</w:t>
      </w:r>
    </w:p>
    <w:p w14:paraId="0EA966BB" w14:textId="77777777" w:rsidR="00342776" w:rsidRDefault="00FD5248">
      <w:pPr>
        <w:jc w:val="both"/>
      </w:pPr>
      <w:r>
        <w:t>- «Телефон» - текстовое поле, ограничение — 13 символов;</w:t>
      </w:r>
    </w:p>
    <w:p w14:paraId="13D6C7A3" w14:textId="77777777" w:rsidR="00342776" w:rsidRDefault="00FD5248">
      <w:pPr>
        <w:jc w:val="both"/>
      </w:pPr>
      <w:r>
        <w:t>- «Пароль» — текстовое поле, ограничение — от 8 символов;</w:t>
      </w:r>
    </w:p>
    <w:p w14:paraId="31B5786E" w14:textId="77777777" w:rsidR="00342776" w:rsidRDefault="00FD5248">
      <w:pPr>
        <w:jc w:val="both"/>
      </w:pPr>
      <w:r>
        <w:t>- «Рекламное агентство» - логический тип данных;</w:t>
      </w:r>
    </w:p>
    <w:p w14:paraId="19D9E0FD" w14:textId="77777777" w:rsidR="00342776" w:rsidRDefault="00FD5248">
      <w:pPr>
        <w:jc w:val="both"/>
      </w:pPr>
      <w:r>
        <w:t>- «Адрес» - текстовое поле, без ограничений по длине;</w:t>
      </w:r>
    </w:p>
    <w:p w14:paraId="56991942" w14:textId="77777777" w:rsidR="00342776" w:rsidRDefault="00FD5248">
      <w:pPr>
        <w:jc w:val="both"/>
      </w:pPr>
      <w:r>
        <w:t>- «УНП» - текстовое поле, ограничение — 9 символов;</w:t>
      </w:r>
    </w:p>
    <w:p w14:paraId="4A6AE087" w14:textId="77777777" w:rsidR="00342776" w:rsidRDefault="00FD5248">
      <w:pPr>
        <w:jc w:val="both"/>
      </w:pPr>
      <w:r>
        <w:t>- «ОКПО» - текстовое поле, ограничение — 8 символов;</w:t>
      </w:r>
    </w:p>
    <w:p w14:paraId="013475EF" w14:textId="77777777" w:rsidR="00342776" w:rsidRDefault="00FD5248">
      <w:pPr>
        <w:jc w:val="both"/>
      </w:pPr>
      <w:r>
        <w:t>- «Р/С» - текстовое поле, без ограничений по длине;</w:t>
      </w:r>
    </w:p>
    <w:p w14:paraId="549D11F6" w14:textId="77777777" w:rsidR="00342776" w:rsidRDefault="00FD5248">
      <w:pPr>
        <w:jc w:val="both"/>
      </w:pPr>
      <w:r>
        <w:t>- «Банк» - текстовое поле, без ограничений по длине;</w:t>
      </w:r>
    </w:p>
    <w:p w14:paraId="28C6F6CB" w14:textId="77777777" w:rsidR="00342776" w:rsidRDefault="00FD5248">
      <w:pPr>
        <w:jc w:val="both"/>
        <w:rPr>
          <w:highlight w:val="white"/>
        </w:rPr>
      </w:pPr>
      <w:r>
        <w:rPr>
          <w:highlight w:val="white"/>
        </w:rPr>
        <w:t xml:space="preserve">         После заполнения полей и нажатия кнопки «Регистрация» пользователю </w:t>
      </w:r>
      <w:r w:rsidR="000C06A6">
        <w:rPr>
          <w:highlight w:val="white"/>
        </w:rPr>
        <w:t xml:space="preserve">должно </w:t>
      </w:r>
      <w:r>
        <w:rPr>
          <w:highlight w:val="white"/>
        </w:rPr>
        <w:t>выводит</w:t>
      </w:r>
      <w:r w:rsidR="000C06A6">
        <w:rPr>
          <w:highlight w:val="white"/>
        </w:rPr>
        <w:t>ь</w:t>
      </w:r>
      <w:r>
        <w:rPr>
          <w:highlight w:val="white"/>
        </w:rPr>
        <w:t xml:space="preserve">ся сообщение </w:t>
      </w:r>
      <w:r w:rsidR="000C06A6">
        <w:rPr>
          <w:highlight w:val="white"/>
        </w:rPr>
        <w:t>«</w:t>
      </w:r>
      <w:r w:rsidR="000C06A6" w:rsidRPr="000C06A6">
        <w:rPr>
          <w:i/>
          <w:highlight w:val="white"/>
        </w:rPr>
        <w:t>Благодарим за регистрацию. Ваша заявка принята на рассмотрение. Уведомление о завершении регистрации будет выслано Вам на электронную почту</w:t>
      </w:r>
      <w:r w:rsidR="000C06A6">
        <w:rPr>
          <w:highlight w:val="white"/>
        </w:rPr>
        <w:t>»</w:t>
      </w:r>
      <w:r>
        <w:rPr>
          <w:highlight w:val="white"/>
        </w:rPr>
        <w:t xml:space="preserve">, а в кабинетах всех пользователей с ролью «Сотрудник» должна </w:t>
      </w:r>
      <w:r w:rsidR="000C06A6">
        <w:rPr>
          <w:highlight w:val="white"/>
        </w:rPr>
        <w:t>отобразиться</w:t>
      </w:r>
      <w:r>
        <w:rPr>
          <w:highlight w:val="white"/>
        </w:rPr>
        <w:t xml:space="preserve"> заявка пользователя на регистрацию.</w:t>
      </w:r>
      <w:r w:rsidR="000C06A6">
        <w:rPr>
          <w:highlight w:val="white"/>
        </w:rPr>
        <w:t xml:space="preserve"> </w:t>
      </w:r>
      <w:r>
        <w:rPr>
          <w:highlight w:val="white"/>
        </w:rPr>
        <w:t xml:space="preserve"> Сотрудник должен иметь возможность подтвердить </w:t>
      </w:r>
      <w:r w:rsidR="000C06A6">
        <w:rPr>
          <w:highlight w:val="white"/>
        </w:rPr>
        <w:t>регистрацию</w:t>
      </w:r>
      <w:r>
        <w:rPr>
          <w:highlight w:val="white"/>
        </w:rPr>
        <w:t>. В этом случае сотрудник</w:t>
      </w:r>
      <w:r w:rsidR="000C06A6">
        <w:rPr>
          <w:highlight w:val="white"/>
        </w:rPr>
        <w:t>, подтвердивший регистрацию,</w:t>
      </w:r>
      <w:r>
        <w:rPr>
          <w:highlight w:val="white"/>
        </w:rPr>
        <w:t xml:space="preserve"> становится менеджером </w:t>
      </w:r>
      <w:r w:rsidR="000C06A6">
        <w:rPr>
          <w:highlight w:val="white"/>
        </w:rPr>
        <w:t>данного клиента и получает все его заявки</w:t>
      </w:r>
      <w:r>
        <w:rPr>
          <w:highlight w:val="white"/>
        </w:rPr>
        <w:t>.  По результатам обработки заявки</w:t>
      </w:r>
      <w:r w:rsidR="000C06A6">
        <w:rPr>
          <w:highlight w:val="white"/>
        </w:rPr>
        <w:t xml:space="preserve"> (подтверждение со стороны сотрудника)</w:t>
      </w:r>
      <w:r>
        <w:rPr>
          <w:highlight w:val="white"/>
        </w:rPr>
        <w:t xml:space="preserve"> пользователю автоматически высылается письмо с уведомлением о завершении регистрации. С этого момента пользователь может войти в свой личный кабинет.</w:t>
      </w:r>
      <w:r w:rsidR="00185A25">
        <w:rPr>
          <w:highlight w:val="white"/>
        </w:rPr>
        <w:t xml:space="preserve"> </w:t>
      </w:r>
    </w:p>
    <w:p w14:paraId="73F68250" w14:textId="77777777" w:rsidR="00342776" w:rsidRDefault="00FD5248">
      <w:pPr>
        <w:ind w:firstLine="708"/>
        <w:jc w:val="both"/>
      </w:pPr>
      <w:r>
        <w:t>Личный кабинет пользователя с ролью «Сотрудник» будет создаваться из административной части сайта путем заполнения полей:</w:t>
      </w:r>
    </w:p>
    <w:p w14:paraId="52F23C95" w14:textId="77777777" w:rsidR="00342776" w:rsidRDefault="00FD5248">
      <w:pPr>
        <w:jc w:val="both"/>
      </w:pPr>
      <w:r>
        <w:t>- «Фамилия» - текстовое поле, ограничение — 30 символов;</w:t>
      </w:r>
    </w:p>
    <w:p w14:paraId="320B1458" w14:textId="77777777" w:rsidR="00342776" w:rsidRDefault="00FD5248">
      <w:pPr>
        <w:jc w:val="both"/>
      </w:pPr>
      <w:r>
        <w:t>- «Имя» - текстовое поле, ограничение — 30 символов;</w:t>
      </w:r>
    </w:p>
    <w:p w14:paraId="6E18433E" w14:textId="77777777" w:rsidR="00342776" w:rsidRDefault="00FD5248">
      <w:pPr>
        <w:jc w:val="both"/>
      </w:pPr>
      <w:r>
        <w:t>- «Отчество» — текстовое поле, ограничение — 30 символов;</w:t>
      </w:r>
    </w:p>
    <w:p w14:paraId="33D8821B" w14:textId="77777777" w:rsidR="00342776" w:rsidRDefault="00FD5248">
      <w:pPr>
        <w:jc w:val="both"/>
      </w:pPr>
      <w:r>
        <w:t>- «E-</w:t>
      </w:r>
      <w:proofErr w:type="spellStart"/>
      <w:r>
        <w:t>mail</w:t>
      </w:r>
      <w:proofErr w:type="spellEnd"/>
      <w:r>
        <w:t>» – текстовое поле, ограничение — 60 символов,  введенный адрес должен соответствовать формату «***@***.**»;</w:t>
      </w:r>
    </w:p>
    <w:p w14:paraId="140424E5" w14:textId="77777777" w:rsidR="00342776" w:rsidRDefault="00FD5248">
      <w:pPr>
        <w:jc w:val="both"/>
      </w:pPr>
      <w:r>
        <w:t>- «Телефон» - текстовое поле, ограничение — 13 символов;</w:t>
      </w:r>
    </w:p>
    <w:p w14:paraId="7E082BEC" w14:textId="77777777" w:rsidR="00342776" w:rsidRDefault="00FD5248">
      <w:pPr>
        <w:jc w:val="both"/>
      </w:pPr>
      <w:r>
        <w:t>- «Фотография» - кнопка для загрузки фотографии с компьютера.</w:t>
      </w:r>
    </w:p>
    <w:p w14:paraId="1A89E88F" w14:textId="77777777" w:rsidR="00342776" w:rsidRDefault="00FD5248">
      <w:pPr>
        <w:jc w:val="both"/>
      </w:pPr>
      <w:r>
        <w:t>         </w:t>
      </w:r>
    </w:p>
    <w:p w14:paraId="37AB781D" w14:textId="77777777" w:rsidR="00B150EC" w:rsidRDefault="00B150EC">
      <w:pPr>
        <w:jc w:val="both"/>
      </w:pPr>
    </w:p>
    <w:p w14:paraId="482BB2EC" w14:textId="77777777" w:rsidR="00B150EC" w:rsidRDefault="00B150EC">
      <w:pPr>
        <w:jc w:val="both"/>
      </w:pPr>
    </w:p>
    <w:p w14:paraId="4F7BDF06" w14:textId="77777777" w:rsidR="00342776" w:rsidRDefault="00FD5248">
      <w:pPr>
        <w:jc w:val="both"/>
        <w:rPr>
          <w:szCs w:val="28"/>
        </w:rPr>
      </w:pPr>
      <w:r>
        <w:rPr>
          <w:szCs w:val="28"/>
        </w:rPr>
        <w:t>6.2. Система бронирования</w:t>
      </w:r>
      <w:r w:rsidR="00C655E5">
        <w:rPr>
          <w:szCs w:val="28"/>
        </w:rPr>
        <w:t xml:space="preserve"> («Купить»)</w:t>
      </w:r>
    </w:p>
    <w:p w14:paraId="5E27DA78" w14:textId="77777777" w:rsidR="00342776" w:rsidRDefault="00FD5248">
      <w:pPr>
        <w:jc w:val="both"/>
      </w:pPr>
      <w:r>
        <w:t> </w:t>
      </w:r>
    </w:p>
    <w:p w14:paraId="39F52003" w14:textId="77777777" w:rsidR="00342776" w:rsidRDefault="00FD5248">
      <w:pPr>
        <w:jc w:val="both"/>
      </w:pPr>
      <w:r>
        <w:t xml:space="preserve">6.2.1. Система бронирования </w:t>
      </w:r>
      <w:r w:rsidR="00C655E5">
        <w:t xml:space="preserve">(покупка) </w:t>
      </w:r>
      <w:r>
        <w:t>для пользователя с ролью «Клиент»</w:t>
      </w:r>
    </w:p>
    <w:p w14:paraId="0BD9D495" w14:textId="77777777" w:rsidR="00342776" w:rsidRDefault="00FD5248">
      <w:pPr>
        <w:jc w:val="both"/>
      </w:pPr>
      <w:r>
        <w:t> </w:t>
      </w:r>
    </w:p>
    <w:p w14:paraId="3EBD022A" w14:textId="77777777" w:rsidR="00342776" w:rsidRDefault="00FD5248">
      <w:pPr>
        <w:jc w:val="both"/>
      </w:pPr>
      <w:r>
        <w:t>         На странице «</w:t>
      </w:r>
      <w:r w:rsidR="00982F29">
        <w:t>Оформить заказ</w:t>
      </w:r>
      <w:r>
        <w:t xml:space="preserve">» необходимо реализовать вкладки </w:t>
      </w:r>
      <w:proofErr w:type="spellStart"/>
      <w:r>
        <w:t>табами</w:t>
      </w:r>
      <w:proofErr w:type="spellEnd"/>
      <w:r>
        <w:t xml:space="preserve"> для следующих типов конструкций:</w:t>
      </w:r>
    </w:p>
    <w:p w14:paraId="7408DB46" w14:textId="77777777" w:rsidR="00342776" w:rsidRDefault="00FD5248">
      <w:pPr>
        <w:jc w:val="both"/>
      </w:pPr>
      <w:r>
        <w:t>- щитовые рекламные конструкции;</w:t>
      </w:r>
    </w:p>
    <w:p w14:paraId="12D0FA5A" w14:textId="77777777" w:rsidR="00342776" w:rsidRDefault="00FD5248">
      <w:pPr>
        <w:jc w:val="both"/>
      </w:pPr>
      <w:r>
        <w:t>- брандмауэры;</w:t>
      </w:r>
    </w:p>
    <w:p w14:paraId="76211427" w14:textId="77777777" w:rsidR="00342776" w:rsidRDefault="00FD5248">
      <w:pPr>
        <w:jc w:val="both"/>
      </w:pPr>
      <w:r>
        <w:t>- настенные световые короба;</w:t>
      </w:r>
    </w:p>
    <w:p w14:paraId="6E0F049E" w14:textId="77777777" w:rsidR="00342776" w:rsidRDefault="00FD5248">
      <w:pPr>
        <w:jc w:val="both"/>
      </w:pPr>
      <w:r>
        <w:t>- рекламные конструкции на путепроводах;</w:t>
      </w:r>
    </w:p>
    <w:p w14:paraId="51310354" w14:textId="77777777" w:rsidR="00342776" w:rsidRDefault="00FD5248">
      <w:pPr>
        <w:jc w:val="both"/>
      </w:pPr>
      <w:r>
        <w:t xml:space="preserve">- </w:t>
      </w:r>
      <w:proofErr w:type="spellStart"/>
      <w:r>
        <w:t>надкрышные</w:t>
      </w:r>
      <w:proofErr w:type="spellEnd"/>
      <w:r>
        <w:t xml:space="preserve"> световые короба;</w:t>
      </w:r>
    </w:p>
    <w:p w14:paraId="605996F0" w14:textId="77777777" w:rsidR="00342776" w:rsidRDefault="00FD5248">
      <w:pPr>
        <w:jc w:val="both"/>
      </w:pPr>
      <w:r>
        <w:t>- рекламные конструкции в метро, переходе.</w:t>
      </w:r>
    </w:p>
    <w:p w14:paraId="680064D4" w14:textId="77777777" w:rsidR="00342776" w:rsidRDefault="00FD5248">
      <w:pPr>
        <w:jc w:val="both"/>
      </w:pPr>
      <w:r>
        <w:t> </w:t>
      </w:r>
    </w:p>
    <w:p w14:paraId="72290B94" w14:textId="77777777" w:rsidR="00342776" w:rsidRDefault="00FD5248">
      <w:pPr>
        <w:jc w:val="both"/>
      </w:pPr>
      <w:r>
        <w:t>Для поиска подходящих РК необходимо реализовать фильтры по:</w:t>
      </w:r>
    </w:p>
    <w:p w14:paraId="2BAE228E" w14:textId="77777777" w:rsidR="00342776" w:rsidRPr="00C8401D" w:rsidRDefault="00C8401D">
      <w:pPr>
        <w:jc w:val="both"/>
        <w:rPr>
          <w:color w:val="FF0000"/>
        </w:rPr>
      </w:pPr>
      <w:r>
        <w:rPr>
          <w:color w:val="000000"/>
        </w:rPr>
        <w:t>- формату (размеру):</w:t>
      </w:r>
      <w:r w:rsidRPr="00C8401D">
        <w:rPr>
          <w:color w:val="000000"/>
        </w:rPr>
        <w:t xml:space="preserve"> </w:t>
      </w:r>
      <w:r>
        <w:rPr>
          <w:color w:val="000000"/>
        </w:rPr>
        <w:t>9х3</w:t>
      </w:r>
      <w:r w:rsidRPr="00C8401D">
        <w:rPr>
          <w:color w:val="000000"/>
        </w:rPr>
        <w:t>; 8</w:t>
      </w:r>
      <w:r>
        <w:rPr>
          <w:color w:val="000000"/>
          <w:lang w:val="en-US"/>
        </w:rPr>
        <w:t>x</w:t>
      </w:r>
      <w:r w:rsidRPr="00C8401D">
        <w:rPr>
          <w:color w:val="000000"/>
        </w:rPr>
        <w:t>4; 12</w:t>
      </w:r>
      <w:r>
        <w:rPr>
          <w:color w:val="000000"/>
          <w:lang w:val="en-US"/>
        </w:rPr>
        <w:t>x</w:t>
      </w:r>
      <w:r w:rsidRPr="00C8401D">
        <w:rPr>
          <w:color w:val="000000"/>
        </w:rPr>
        <w:t>3; 12</w:t>
      </w:r>
      <w:r>
        <w:rPr>
          <w:color w:val="000000"/>
          <w:lang w:val="en-US"/>
        </w:rPr>
        <w:t>x</w:t>
      </w:r>
      <w:r w:rsidRPr="00C8401D">
        <w:rPr>
          <w:color w:val="000000"/>
        </w:rPr>
        <w:t>1,8; 36</w:t>
      </w:r>
      <w:r>
        <w:rPr>
          <w:color w:val="000000"/>
          <w:lang w:val="en-US"/>
        </w:rPr>
        <w:t>x</w:t>
      </w:r>
      <w:r w:rsidRPr="00C8401D">
        <w:rPr>
          <w:color w:val="000000"/>
        </w:rPr>
        <w:t>1,8; 4,5</w:t>
      </w:r>
      <w:r>
        <w:rPr>
          <w:color w:val="000000"/>
          <w:lang w:val="en-US"/>
        </w:rPr>
        <w:t>x</w:t>
      </w:r>
      <w:r w:rsidRPr="00C8401D">
        <w:rPr>
          <w:color w:val="000000"/>
        </w:rPr>
        <w:t>3; 6</w:t>
      </w:r>
      <w:r>
        <w:rPr>
          <w:color w:val="000000"/>
          <w:lang w:val="en-US"/>
        </w:rPr>
        <w:t>x</w:t>
      </w:r>
      <w:r w:rsidRPr="00C8401D">
        <w:rPr>
          <w:color w:val="000000"/>
        </w:rPr>
        <w:t>3; 2</w:t>
      </w:r>
      <w:r>
        <w:rPr>
          <w:color w:val="000000"/>
          <w:lang w:val="en-US"/>
        </w:rPr>
        <w:t>x</w:t>
      </w:r>
      <w:r w:rsidRPr="00C8401D">
        <w:rPr>
          <w:color w:val="000000"/>
        </w:rPr>
        <w:t>1,3; 16</w:t>
      </w:r>
      <w:r>
        <w:rPr>
          <w:color w:val="000000"/>
          <w:lang w:val="en-US"/>
        </w:rPr>
        <w:t>x</w:t>
      </w:r>
      <w:r w:rsidRPr="00C8401D">
        <w:rPr>
          <w:color w:val="000000"/>
        </w:rPr>
        <w:t>6; 13,5</w:t>
      </w:r>
      <w:r>
        <w:rPr>
          <w:color w:val="000000"/>
          <w:lang w:val="en-US"/>
        </w:rPr>
        <w:t>x</w:t>
      </w:r>
      <w:r w:rsidRPr="00C8401D">
        <w:rPr>
          <w:color w:val="000000"/>
        </w:rPr>
        <w:t>5;</w:t>
      </w:r>
    </w:p>
    <w:p w14:paraId="527069BE" w14:textId="77777777" w:rsidR="00342776" w:rsidRDefault="00FD5248">
      <w:pPr>
        <w:jc w:val="both"/>
        <w:rPr>
          <w:color w:val="FF0000"/>
        </w:rPr>
      </w:pPr>
      <w:r>
        <w:rPr>
          <w:color w:val="000000"/>
        </w:rPr>
        <w:t>- период бронирования</w:t>
      </w:r>
      <w:r w:rsidR="00282540">
        <w:rPr>
          <w:color w:val="000000"/>
        </w:rPr>
        <w:t xml:space="preserve"> </w:t>
      </w:r>
      <w:r w:rsidR="00282540" w:rsidRPr="00282540">
        <w:rPr>
          <w:b/>
          <w:i/>
          <w:color w:val="000000"/>
        </w:rPr>
        <w:t>(</w:t>
      </w:r>
      <w:r w:rsidR="00C170AD">
        <w:rPr>
          <w:b/>
          <w:i/>
          <w:color w:val="000000"/>
        </w:rPr>
        <w:t>в случае, если стоит метка «Показать только свободные конструкции» даты должны быть заполнены обязательно</w:t>
      </w:r>
      <w:r w:rsidR="00282540" w:rsidRPr="00282540">
        <w:rPr>
          <w:b/>
          <w:i/>
          <w:color w:val="000000"/>
        </w:rPr>
        <w:t>)</w:t>
      </w:r>
      <w:r>
        <w:rPr>
          <w:color w:val="000000"/>
        </w:rPr>
        <w:t>;</w:t>
      </w:r>
    </w:p>
    <w:p w14:paraId="3D9574CA" w14:textId="77777777" w:rsidR="00342776" w:rsidRDefault="00FD5248">
      <w:pPr>
        <w:jc w:val="both"/>
        <w:rPr>
          <w:color w:val="000000"/>
        </w:rPr>
      </w:pPr>
      <w:r>
        <w:rPr>
          <w:color w:val="000000"/>
        </w:rPr>
        <w:t xml:space="preserve">- </w:t>
      </w:r>
      <w:r w:rsidR="00185A25">
        <w:rPr>
          <w:color w:val="000000"/>
        </w:rPr>
        <w:t xml:space="preserve"> </w:t>
      </w:r>
      <w:r>
        <w:rPr>
          <w:color w:val="000000"/>
        </w:rPr>
        <w:t xml:space="preserve">адресу РК (выпадающий список </w:t>
      </w:r>
      <w:r w:rsidR="006C30C7">
        <w:rPr>
          <w:color w:val="000000"/>
        </w:rPr>
        <w:t>адресов</w:t>
      </w:r>
      <w:r w:rsidR="00185A25">
        <w:rPr>
          <w:color w:val="000000"/>
        </w:rPr>
        <w:t xml:space="preserve"> РК</w:t>
      </w:r>
      <w:r>
        <w:rPr>
          <w:color w:val="000000"/>
        </w:rPr>
        <w:t>);</w:t>
      </w:r>
    </w:p>
    <w:p w14:paraId="29AE5043" w14:textId="77777777" w:rsidR="0064554E" w:rsidRDefault="0064554E">
      <w:pPr>
        <w:jc w:val="both"/>
        <w:rPr>
          <w:color w:val="000000"/>
        </w:rPr>
      </w:pPr>
      <w:r>
        <w:rPr>
          <w:color w:val="000000"/>
        </w:rPr>
        <w:t xml:space="preserve">- занятости (необходимо добавить метку «Показать только свободные конструкции»). </w:t>
      </w:r>
    </w:p>
    <w:p w14:paraId="1F49DCE1" w14:textId="77777777" w:rsidR="0064554E" w:rsidRPr="0064554E" w:rsidRDefault="0064554E">
      <w:pPr>
        <w:jc w:val="both"/>
        <w:rPr>
          <w:color w:val="000000"/>
        </w:rPr>
      </w:pPr>
      <w:r>
        <w:rPr>
          <w:color w:val="000000"/>
        </w:rPr>
        <w:t xml:space="preserve">Для зарегистрированного пользователя должно быть добавлено поле «Тип рекламы» обязательное для заполнения и имеющее три возможных состояния – </w:t>
      </w:r>
      <w:r>
        <w:rPr>
          <w:color w:val="000000"/>
          <w:lang w:val="en-US"/>
        </w:rPr>
        <w:t>null</w:t>
      </w:r>
      <w:r w:rsidRPr="0064554E">
        <w:rPr>
          <w:color w:val="000000"/>
        </w:rPr>
        <w:t xml:space="preserve"> </w:t>
      </w:r>
      <w:proofErr w:type="gramStart"/>
      <w:r>
        <w:rPr>
          <w:color w:val="000000"/>
        </w:rPr>
        <w:t>( по</w:t>
      </w:r>
      <w:proofErr w:type="gramEnd"/>
      <w:r>
        <w:rPr>
          <w:color w:val="000000"/>
        </w:rPr>
        <w:t xml:space="preserve"> умолчанию), «Иностранная реклама» и «Белорусская реклама». В соответствии со значением данного поля должна изменяться стоимость конструкций. </w:t>
      </w:r>
    </w:p>
    <w:p w14:paraId="6FAB629A" w14:textId="525643A2" w:rsidR="005D3BFF" w:rsidRDefault="005D3BFF">
      <w:pPr>
        <w:jc w:val="both"/>
        <w:rPr>
          <w:color w:val="000000"/>
        </w:rPr>
      </w:pPr>
      <w:r>
        <w:rPr>
          <w:color w:val="000000"/>
        </w:rPr>
        <w:t>Стоимость для каждой</w:t>
      </w:r>
      <w:r w:rsidR="006C30C7">
        <w:rPr>
          <w:color w:val="000000"/>
        </w:rPr>
        <w:t xml:space="preserve"> группы</w:t>
      </w:r>
      <w:r>
        <w:rPr>
          <w:color w:val="000000"/>
        </w:rPr>
        <w:t xml:space="preserve"> РК вносится на сайт через </w:t>
      </w:r>
      <w:r w:rsidR="00D12110">
        <w:rPr>
          <w:color w:val="000000"/>
        </w:rPr>
        <w:t>административную часть сайта</w:t>
      </w:r>
      <w:r>
        <w:rPr>
          <w:color w:val="000000"/>
        </w:rPr>
        <w:t xml:space="preserve"> (цена за день)</w:t>
      </w:r>
      <w:r w:rsidR="002E6586">
        <w:rPr>
          <w:color w:val="000000"/>
        </w:rPr>
        <w:t xml:space="preserve"> через отдельную страницу «Стоимости». Таблица должна содержать поля для добавления стоимости каждого типа конструкции</w:t>
      </w:r>
      <w:r>
        <w:rPr>
          <w:color w:val="000000"/>
        </w:rPr>
        <w:t>. Стоимость за выбранный период</w:t>
      </w:r>
      <w:r w:rsidR="00845649">
        <w:rPr>
          <w:color w:val="000000"/>
        </w:rPr>
        <w:t xml:space="preserve">, стоимость для </w:t>
      </w:r>
      <w:r w:rsidR="003132F9">
        <w:rPr>
          <w:color w:val="000000"/>
        </w:rPr>
        <w:t>иностранной</w:t>
      </w:r>
      <w:r w:rsidR="00845649">
        <w:rPr>
          <w:color w:val="000000"/>
        </w:rPr>
        <w:t xml:space="preserve"> рекламы</w:t>
      </w:r>
      <w:r w:rsidR="003132F9">
        <w:rPr>
          <w:color w:val="000000"/>
        </w:rPr>
        <w:t xml:space="preserve"> </w:t>
      </w:r>
      <w:r>
        <w:rPr>
          <w:color w:val="000000"/>
        </w:rPr>
        <w:t>и скидка для агентств</w:t>
      </w:r>
      <w:r w:rsidR="003132F9">
        <w:rPr>
          <w:color w:val="000000"/>
        </w:rPr>
        <w:t xml:space="preserve"> </w:t>
      </w:r>
      <w:r>
        <w:rPr>
          <w:color w:val="000000"/>
        </w:rPr>
        <w:t xml:space="preserve">рассчитывается на стороне сайта. </w:t>
      </w:r>
    </w:p>
    <w:p w14:paraId="1CF296FF" w14:textId="77777777" w:rsidR="00342776" w:rsidRPr="00D17A4E" w:rsidRDefault="00FD5248">
      <w:pPr>
        <w:jc w:val="both"/>
      </w:pPr>
      <w:r>
        <w:t xml:space="preserve">         </w:t>
      </w:r>
      <w:r w:rsidRPr="007563D9">
        <w:t xml:space="preserve">Всю ключевую информацию о РК (наименование, размер, адрес, тип объекта) необходимо </w:t>
      </w:r>
      <w:r w:rsidR="007563D9">
        <w:t>вносить вручную, через административную часть сайта</w:t>
      </w:r>
      <w:r>
        <w:t>.</w:t>
      </w:r>
      <w:r w:rsidR="007563D9">
        <w:t xml:space="preserve"> В административной части сайта должна быть реализована возможность добавления, удаления и редактирования конструкции.</w:t>
      </w:r>
      <w:r>
        <w:t xml:space="preserve"> </w:t>
      </w:r>
      <w:r w:rsidR="007563D9">
        <w:t>В разделе редактирования конструкции должна быть доступна возможность изменения дат занятости конструкции.</w:t>
      </w:r>
      <w:r>
        <w:rPr>
          <w:highlight w:val="white"/>
        </w:rPr>
        <w:t> </w:t>
      </w:r>
      <w:r w:rsidR="006C30C7">
        <w:rPr>
          <w:highlight w:val="white"/>
        </w:rPr>
        <w:t>Фотографии и видеозаписи</w:t>
      </w:r>
      <w:r w:rsidR="007563D9">
        <w:rPr>
          <w:highlight w:val="white"/>
        </w:rPr>
        <w:t xml:space="preserve"> также</w:t>
      </w:r>
      <w:r w:rsidR="006C30C7">
        <w:rPr>
          <w:highlight w:val="white"/>
        </w:rPr>
        <w:t xml:space="preserve"> должны вноситься вручную</w:t>
      </w:r>
      <w:r w:rsidR="00B150EC">
        <w:rPr>
          <w:highlight w:val="white"/>
        </w:rPr>
        <w:t xml:space="preserve"> для каждой РК</w:t>
      </w:r>
      <w:r w:rsidR="0016659B">
        <w:rPr>
          <w:highlight w:val="white"/>
        </w:rPr>
        <w:t xml:space="preserve"> из административной части сайта</w:t>
      </w:r>
      <w:r w:rsidR="006C30C7">
        <w:rPr>
          <w:highlight w:val="white"/>
        </w:rPr>
        <w:t xml:space="preserve">. </w:t>
      </w:r>
      <w:r>
        <w:rPr>
          <w:highlight w:val="white"/>
        </w:rPr>
        <w:t xml:space="preserve">       </w:t>
      </w:r>
    </w:p>
    <w:p w14:paraId="21978197" w14:textId="77777777" w:rsidR="00342776" w:rsidRDefault="0016659B">
      <w:pPr>
        <w:ind w:firstLine="708"/>
        <w:jc w:val="both"/>
      </w:pPr>
      <w:r>
        <w:rPr>
          <w:color w:val="000000"/>
        </w:rPr>
        <w:t>Д</w:t>
      </w:r>
      <w:r w:rsidR="00FD5248">
        <w:rPr>
          <w:color w:val="000000"/>
        </w:rPr>
        <w:t>ля удобства поиска конструкции необходимо д</w:t>
      </w:r>
      <w:r w:rsidR="00A10FB7">
        <w:rPr>
          <w:color w:val="000000"/>
        </w:rPr>
        <w:t xml:space="preserve">обавить карту с метками объектов. </w:t>
      </w:r>
      <w:r w:rsidR="00FD5248">
        <w:t xml:space="preserve">На карте требуется отображать те конструкции, которые соответствуют выбранным фильтрам. Для реализации данного инструмента рекомендуется использовать карты Яндекс. При нажатии на метку объекта </w:t>
      </w:r>
      <w:r w:rsidR="00FD5248">
        <w:lastRenderedPageBreak/>
        <w:t>необходимо выводить всплывающее окно, содержащее фотографию, наименование объекта</w:t>
      </w:r>
      <w:r>
        <w:t xml:space="preserve"> и </w:t>
      </w:r>
      <w:r w:rsidR="00FD5248">
        <w:t>ссылку «подробнее», при нажатии на которую пользователь должен перейти на страницу конструкции</w:t>
      </w:r>
      <w:r w:rsidR="00B150EC">
        <w:t>.</w:t>
      </w:r>
      <w:r w:rsidR="00A10FB7">
        <w:t xml:space="preserve"> </w:t>
      </w:r>
      <w:r w:rsidR="00B150EC">
        <w:t>При нажатии на метку</w:t>
      </w:r>
      <w:r>
        <w:t xml:space="preserve"> на карте</w:t>
      </w:r>
      <w:r w:rsidR="00B614D3">
        <w:t xml:space="preserve"> -</w:t>
      </w:r>
      <w:r w:rsidR="00A10FB7">
        <w:t xml:space="preserve"> в списке объектов должна </w:t>
      </w:r>
      <w:r>
        <w:t xml:space="preserve"> подсвечиваться </w:t>
      </w:r>
      <w:r w:rsidR="00056837">
        <w:t xml:space="preserve">строка </w:t>
      </w:r>
      <w:r>
        <w:t xml:space="preserve">соответствующей </w:t>
      </w:r>
      <w:r w:rsidR="00056837">
        <w:t>РК</w:t>
      </w:r>
      <w:r w:rsidR="00FD5248">
        <w:t xml:space="preserve">. </w:t>
      </w:r>
      <w:r w:rsidR="00056837">
        <w:t>При выборе РК в списке конструкций соответствующая метка на карте должна менять цвет.</w:t>
      </w:r>
    </w:p>
    <w:p w14:paraId="4C53463C" w14:textId="189DBF51" w:rsidR="00342776" w:rsidRDefault="00FD5248">
      <w:pPr>
        <w:jc w:val="both"/>
      </w:pPr>
      <w:r>
        <w:t xml:space="preserve">         Под картой объектов необходимо </w:t>
      </w:r>
      <w:r w:rsidR="00B614D3" w:rsidRPr="00C8401D">
        <w:t>постранично</w:t>
      </w:r>
      <w:r w:rsidR="00B614D3">
        <w:t xml:space="preserve"> </w:t>
      </w:r>
      <w:r>
        <w:t xml:space="preserve">выводить список всех объектов, подходящих под заданные </w:t>
      </w:r>
      <w:r w:rsidR="00B614D3">
        <w:t xml:space="preserve">в фильтре </w:t>
      </w:r>
      <w:r>
        <w:t xml:space="preserve">критерии. Строка конкретного объекта включает в себя </w:t>
      </w:r>
      <w:r w:rsidR="0097491A">
        <w:t xml:space="preserve">название </w:t>
      </w:r>
      <w:r>
        <w:t xml:space="preserve">РК, адрес, </w:t>
      </w:r>
      <w:r w:rsidR="0097491A">
        <w:t>размер, цен</w:t>
      </w:r>
      <w:r w:rsidR="00923D3B">
        <w:t>у</w:t>
      </w:r>
      <w:r w:rsidR="0097491A">
        <w:t xml:space="preserve"> (для авторизированного пользователя)</w:t>
      </w:r>
      <w:r w:rsidR="00B150EC">
        <w:t xml:space="preserve"> </w:t>
      </w:r>
      <w:r w:rsidR="00B150EC" w:rsidRPr="00FF642D">
        <w:rPr>
          <w:b/>
          <w:i/>
        </w:rPr>
        <w:t>(</w:t>
      </w:r>
      <w:r w:rsidR="0097491A">
        <w:rPr>
          <w:b/>
          <w:i/>
        </w:rPr>
        <w:t xml:space="preserve">Цена </w:t>
      </w:r>
      <w:r w:rsidR="0016659B">
        <w:rPr>
          <w:b/>
          <w:i/>
        </w:rPr>
        <w:t>должна изменяться в соответствии с типом рекламы</w:t>
      </w:r>
      <w:r w:rsidR="00C8401D" w:rsidRPr="00C8401D">
        <w:rPr>
          <w:b/>
          <w:i/>
        </w:rPr>
        <w:t xml:space="preserve"> </w:t>
      </w:r>
      <w:r w:rsidR="00C8401D">
        <w:rPr>
          <w:b/>
          <w:i/>
        </w:rPr>
        <w:t>(бел</w:t>
      </w:r>
      <w:r w:rsidR="000E34A0">
        <w:rPr>
          <w:b/>
          <w:i/>
        </w:rPr>
        <w:t xml:space="preserve">орусская – 0% наценки, </w:t>
      </w:r>
      <w:r w:rsidR="00C8401D">
        <w:rPr>
          <w:b/>
          <w:i/>
        </w:rPr>
        <w:t>иностранная</w:t>
      </w:r>
      <w:r w:rsidR="000E34A0">
        <w:rPr>
          <w:b/>
          <w:i/>
        </w:rPr>
        <w:t xml:space="preserve"> – 5% наценки</w:t>
      </w:r>
      <w:r w:rsidR="00C8401D">
        <w:rPr>
          <w:b/>
          <w:i/>
        </w:rPr>
        <w:t>) и типа клиента (скидка 13% для агентств)</w:t>
      </w:r>
      <w:r>
        <w:t>, критерий занятости,</w:t>
      </w:r>
      <w:r w:rsidR="0097491A">
        <w:t xml:space="preserve"> </w:t>
      </w:r>
      <w:r>
        <w:t>кнопку</w:t>
      </w:r>
      <w:r w:rsidR="00B937D0">
        <w:t xml:space="preserve"> «Подробнее» для</w:t>
      </w:r>
      <w:r>
        <w:t xml:space="preserve"> перехода на страницу РК</w:t>
      </w:r>
      <w:r w:rsidR="00925F4D">
        <w:t>,</w:t>
      </w:r>
      <w:r>
        <w:t xml:space="preserve"> </w:t>
      </w:r>
      <w:r w:rsidR="00925F4D">
        <w:t xml:space="preserve">check-box для выделения (при выделении которого в поле «Статус» должна выставляться метка «В корзине»). </w:t>
      </w:r>
      <w:r>
        <w:t>Под списком объектов должны располагаться кнопки «</w:t>
      </w:r>
      <w:r w:rsidR="00B937D0">
        <w:t>Купить</w:t>
      </w:r>
      <w:r>
        <w:t>» и «</w:t>
      </w:r>
      <w:r w:rsidR="00B937D0">
        <w:t xml:space="preserve">Отложить на 5 </w:t>
      </w:r>
      <w:r w:rsidR="00925F4D" w:rsidRPr="00923D3B">
        <w:t>раб.</w:t>
      </w:r>
      <w:r w:rsidR="00925F4D">
        <w:t xml:space="preserve"> </w:t>
      </w:r>
      <w:r w:rsidR="00B937D0">
        <w:t>дней</w:t>
      </w:r>
      <w:r>
        <w:t>»</w:t>
      </w:r>
      <w:r w:rsidR="00A10FB7">
        <w:t xml:space="preserve">. </w:t>
      </w:r>
    </w:p>
    <w:p w14:paraId="31BA5778" w14:textId="6FB16F40" w:rsidR="00342776" w:rsidRDefault="00FD5248">
      <w:pPr>
        <w:jc w:val="both"/>
      </w:pPr>
      <w:r>
        <w:t>         После нажатия на кнопку «</w:t>
      </w:r>
      <w:r w:rsidR="00B937D0">
        <w:t>Подробнее</w:t>
      </w:r>
      <w:r>
        <w:t>» пользователь должен перейти на страниц</w:t>
      </w:r>
      <w:r w:rsidR="00FF642D">
        <w:t>у выбранной РК, где должны</w:t>
      </w:r>
      <w:r>
        <w:t xml:space="preserve"> содержаться фотографи</w:t>
      </w:r>
      <w:r w:rsidR="00FF642D">
        <w:t>и,</w:t>
      </w:r>
      <w:r w:rsidR="002B41C4">
        <w:t xml:space="preserve"> карта,</w:t>
      </w:r>
      <w:r w:rsidR="00FF642D">
        <w:t xml:space="preserve"> видеозапись</w:t>
      </w:r>
      <w:r>
        <w:t xml:space="preserve">, описание, сетка занятости и </w:t>
      </w:r>
      <w:r w:rsidR="002B41C4">
        <w:t xml:space="preserve">кнопки </w:t>
      </w:r>
      <w:r>
        <w:t>«</w:t>
      </w:r>
      <w:r w:rsidR="002B41C4">
        <w:t>Купить</w:t>
      </w:r>
      <w:r>
        <w:t>»</w:t>
      </w:r>
      <w:r w:rsidR="002B41C4">
        <w:t>, «Отложить на 5 раб. Дней» и «Вернуться назад»</w:t>
      </w:r>
      <w:r>
        <w:t xml:space="preserve">. Сетка занятости должна предоставлять пользователю возможность просмотра </w:t>
      </w:r>
      <w:r>
        <w:rPr>
          <w:color w:val="000000"/>
        </w:rPr>
        <w:t>свободных, забронированных и зарезервированных РК</w:t>
      </w:r>
      <w:r>
        <w:t>.</w:t>
      </w:r>
      <w:r w:rsidR="00BB6FBA">
        <w:t xml:space="preserve"> </w:t>
      </w:r>
      <w:r w:rsidR="002B41C4">
        <w:t>Календарь с возможностью изменения выбранного периода.</w:t>
      </w:r>
    </w:p>
    <w:p w14:paraId="54BA711B" w14:textId="3E0648D8" w:rsidR="00342776" w:rsidRPr="00F82B37" w:rsidRDefault="00FD5248">
      <w:pPr>
        <w:jc w:val="both"/>
      </w:pPr>
      <w:r>
        <w:t>         После нажатия на кнопку «</w:t>
      </w:r>
      <w:r w:rsidR="00B937D0">
        <w:t>Купить</w:t>
      </w:r>
      <w:r>
        <w:t>» в разделе «</w:t>
      </w:r>
      <w:r w:rsidR="00B937D0">
        <w:t>Оформить заказ</w:t>
      </w:r>
      <w:r>
        <w:t>», пользователь должен перейти на страницу «</w:t>
      </w:r>
      <w:r w:rsidR="00B937D0">
        <w:t>Корзина</w:t>
      </w:r>
      <w:r>
        <w:t>»</w:t>
      </w:r>
      <w:r w:rsidR="006C30C7">
        <w:t xml:space="preserve"> </w:t>
      </w:r>
      <w:r w:rsidR="00BB6FBA">
        <w:t>(</w:t>
      </w:r>
      <w:r w:rsidR="00B937D0">
        <w:t>форма бронирования</w:t>
      </w:r>
      <w:r w:rsidR="00BB6FBA">
        <w:t>)</w:t>
      </w:r>
      <w:r>
        <w:t xml:space="preserve">. На данной странице пользователю должна быть </w:t>
      </w:r>
      <w:r w:rsidRPr="00824103">
        <w:t>предоставлена возможность выб</w:t>
      </w:r>
      <w:r w:rsidR="00FF642D" w:rsidRPr="00824103">
        <w:t>ора даты</w:t>
      </w:r>
      <w:r w:rsidRPr="00824103">
        <w:t xml:space="preserve"> бронировани</w:t>
      </w:r>
      <w:r w:rsidR="00FF642D" w:rsidRPr="00824103">
        <w:t>я</w:t>
      </w:r>
      <w:r w:rsidRPr="00824103">
        <w:t xml:space="preserve"> каждой</w:t>
      </w:r>
      <w:r>
        <w:t xml:space="preserve"> из выбранных конструкций</w:t>
      </w:r>
      <w:r w:rsidR="00E7669B">
        <w:t xml:space="preserve"> (по умолчанию выставляется дата введенная на этапе фильтрации</w:t>
      </w:r>
      <w:r w:rsidR="00923D3B">
        <w:t>)</w:t>
      </w:r>
      <w:r w:rsidR="00A8155B">
        <w:t>,</w:t>
      </w:r>
      <w:r w:rsidR="00E7669B">
        <w:t xml:space="preserve"> </w:t>
      </w:r>
      <w:r w:rsidR="002B41C4">
        <w:t xml:space="preserve">статуса </w:t>
      </w:r>
      <w:r w:rsidR="00A8155B">
        <w:t>рекламы (иностранная</w:t>
      </w:r>
      <w:r w:rsidR="00A8155B" w:rsidRPr="00A8155B">
        <w:t>/</w:t>
      </w:r>
      <w:r w:rsidR="00A8155B">
        <w:t>белорусская)</w:t>
      </w:r>
      <w:r w:rsidR="00FF642D">
        <w:t xml:space="preserve"> </w:t>
      </w:r>
      <w:proofErr w:type="gramStart"/>
      <w:r w:rsidR="00FF642D">
        <w:t>и</w:t>
      </w:r>
      <w:r w:rsidR="00AD2BA4">
        <w:t xml:space="preserve"> </w:t>
      </w:r>
      <w:r w:rsidR="00FF642D">
        <w:t xml:space="preserve"> тематики</w:t>
      </w:r>
      <w:proofErr w:type="gramEnd"/>
      <w:r w:rsidR="00FF642D">
        <w:t xml:space="preserve">. </w:t>
      </w:r>
      <w:r w:rsidR="00A41A39">
        <w:t>Смена дат аренды должна происходить по нажатию на поле «Период». При нажатии на поле должно отображаться всплывающее окно «Сменить даты». Окно должно содержать сетку занятости (см. приложение 2 – страница конструкции для пользователя с ролью Клиент) и кнопку «Уведомить</w:t>
      </w:r>
      <w:r w:rsidR="003977BA">
        <w:t>,</w:t>
      </w:r>
      <w:r w:rsidR="00A41A39">
        <w:t xml:space="preserve"> когда освободится» (при нажатии на которую конструкция должна удаляться из корзины).  </w:t>
      </w:r>
      <w:r w:rsidR="00FF642D">
        <w:t xml:space="preserve">Так же, в </w:t>
      </w:r>
      <w:r w:rsidR="00E7669B">
        <w:t>строке</w:t>
      </w:r>
      <w:r w:rsidR="00FF642D">
        <w:t xml:space="preserve"> любой из конструкций должна присутствовать </w:t>
      </w:r>
      <w:r>
        <w:t xml:space="preserve">кнопка «Убрать из </w:t>
      </w:r>
      <w:r w:rsidR="00E7669B">
        <w:t>корзины</w:t>
      </w:r>
      <w:r>
        <w:t xml:space="preserve">» для отмены </w:t>
      </w:r>
      <w:r w:rsidR="00E7669B">
        <w:t>покупки</w:t>
      </w:r>
      <w:r>
        <w:t xml:space="preserve"> определенной конструкции.</w:t>
      </w:r>
      <w:r w:rsidR="00F82B37">
        <w:t xml:space="preserve"> Для оформления заказа все поля </w:t>
      </w:r>
      <w:r w:rsidR="00E7669B">
        <w:t>должны быть заполнены</w:t>
      </w:r>
      <w:r w:rsidR="00F82B37">
        <w:t xml:space="preserve">. </w:t>
      </w:r>
      <w:r w:rsidR="002B41C4">
        <w:t>При клике на название, переход на страницу РК.</w:t>
      </w:r>
    </w:p>
    <w:p w14:paraId="0F9202D6" w14:textId="6E45D091" w:rsidR="00342776" w:rsidRDefault="00FD5248">
      <w:pPr>
        <w:jc w:val="both"/>
      </w:pPr>
      <w:r>
        <w:t>         После выбора дат</w:t>
      </w:r>
      <w:r>
        <w:rPr>
          <w:color w:val="FF0000"/>
        </w:rPr>
        <w:t xml:space="preserve"> </w:t>
      </w:r>
      <w:r>
        <w:t>и нажатия на кнопку «</w:t>
      </w:r>
      <w:r w:rsidR="004F4AF7">
        <w:t>Подтвердить</w:t>
      </w:r>
      <w:r w:rsidR="00BB6FBA">
        <w:t>»</w:t>
      </w:r>
      <w:r>
        <w:t xml:space="preserve">, пользователю </w:t>
      </w:r>
      <w:r w:rsidR="004F4AF7">
        <w:t>должно выводиться</w:t>
      </w:r>
      <w:r>
        <w:t xml:space="preserve"> сообщение о принятии заявки в обработку</w:t>
      </w:r>
      <w:r w:rsidR="00FF642D">
        <w:t>, а</w:t>
      </w:r>
      <w:r>
        <w:t xml:space="preserve"> карта заявки должна дублироваться в личный кабинет </w:t>
      </w:r>
      <w:r w:rsidR="00FF642D">
        <w:t>сотрудника</w:t>
      </w:r>
      <w:r w:rsidR="004F4AF7">
        <w:t xml:space="preserve"> (Вкладка «Управление клиентами»)</w:t>
      </w:r>
      <w:r w:rsidR="00FF642D">
        <w:t>,</w:t>
      </w:r>
      <w:r>
        <w:t xml:space="preserve"> за которым закреплен данный клиент.</w:t>
      </w:r>
      <w:del w:id="13" w:author="Волкова Ирина Викторовна" w:date="2017-01-11T17:03:00Z">
        <w:r w:rsidDel="00A94128">
          <w:delText xml:space="preserve">  </w:delText>
        </w:r>
      </w:del>
    </w:p>
    <w:p w14:paraId="6F83800A" w14:textId="77777777" w:rsidR="00342776" w:rsidRDefault="00FD5248">
      <w:pPr>
        <w:jc w:val="both"/>
      </w:pPr>
      <w:r>
        <w:t>          Заявка на бронирование имеет 2 состояния:</w:t>
      </w:r>
    </w:p>
    <w:p w14:paraId="22D3F798" w14:textId="77777777" w:rsidR="00342776" w:rsidRDefault="00FD5248">
      <w:pPr>
        <w:jc w:val="both"/>
      </w:pPr>
      <w:r>
        <w:t>- в обработке;</w:t>
      </w:r>
    </w:p>
    <w:p w14:paraId="38CE54B7" w14:textId="77777777" w:rsidR="00342776" w:rsidRDefault="00FD5248">
      <w:pPr>
        <w:jc w:val="both"/>
      </w:pPr>
      <w:r>
        <w:t>- подтверждено.</w:t>
      </w:r>
    </w:p>
    <w:p w14:paraId="5E94C9CB" w14:textId="20CAB376" w:rsidR="00342776" w:rsidRDefault="00FD5248">
      <w:pPr>
        <w:jc w:val="both"/>
      </w:pPr>
      <w:r>
        <w:lastRenderedPageBreak/>
        <w:t xml:space="preserve">         Когда пользователь оформляет заявку, заявке автоматически присваивается статус «В обработке».  После просмотра заявки сотрудником компании и проверки </w:t>
      </w:r>
      <w:r w:rsidR="00FF642D">
        <w:t>корректности</w:t>
      </w:r>
      <w:r>
        <w:t xml:space="preserve"> введенных данных</w:t>
      </w:r>
      <w:r w:rsidR="00FF642D">
        <w:t>,</w:t>
      </w:r>
      <w:r>
        <w:t xml:space="preserve"> </w:t>
      </w:r>
      <w:r w:rsidR="00FF642D">
        <w:t>сотрудник может</w:t>
      </w:r>
      <w:r>
        <w:t xml:space="preserve"> </w:t>
      </w:r>
      <w:r w:rsidR="00FF642D">
        <w:t>изменить статус заявки</w:t>
      </w:r>
      <w:r>
        <w:t xml:space="preserve"> на «Подтверждено» (из личного кабинета сотрудника) и на электронный ящик пользователя автоматически высылается подтверждающее письмо.</w:t>
      </w:r>
    </w:p>
    <w:p w14:paraId="0D0E5E5F" w14:textId="77777777" w:rsidR="00342776" w:rsidRDefault="00FD5248">
      <w:pPr>
        <w:jc w:val="both"/>
      </w:pPr>
      <w:r>
        <w:t>         Подтвержденные заяв</w:t>
      </w:r>
      <w:r w:rsidR="00C8401D">
        <w:t>ки должны отображаться в разделах</w:t>
      </w:r>
      <w:r>
        <w:t xml:space="preserve"> «</w:t>
      </w:r>
      <w:r w:rsidR="00C8401D">
        <w:t>Мои заявки</w:t>
      </w:r>
      <w:r>
        <w:t>»</w:t>
      </w:r>
      <w:r w:rsidR="00C8401D">
        <w:t xml:space="preserve"> и «Управление клиентами»</w:t>
      </w:r>
      <w:r>
        <w:t xml:space="preserve"> личных кабинетов пользователя и сотрудника</w:t>
      </w:r>
      <w:r w:rsidR="00C8401D">
        <w:t xml:space="preserve"> соответственно</w:t>
      </w:r>
      <w:r>
        <w:t>.</w:t>
      </w:r>
    </w:p>
    <w:p w14:paraId="7B470C05" w14:textId="77777777" w:rsidR="00342776" w:rsidRDefault="00FD5248">
      <w:pPr>
        <w:jc w:val="both"/>
      </w:pPr>
      <w:r>
        <w:t> </w:t>
      </w:r>
    </w:p>
    <w:p w14:paraId="6FA50DC8" w14:textId="77777777" w:rsidR="00342776" w:rsidRDefault="00FD5248">
      <w:pPr>
        <w:jc w:val="both"/>
      </w:pPr>
      <w:r>
        <w:t xml:space="preserve">6.2.2. </w:t>
      </w:r>
      <w:r w:rsidRPr="00C655E5">
        <w:t>Система бронирования</w:t>
      </w:r>
      <w:r w:rsidR="00C655E5" w:rsidRPr="00C655E5">
        <w:t xml:space="preserve"> (покупка)</w:t>
      </w:r>
      <w:r w:rsidRPr="00C655E5">
        <w:t xml:space="preserve"> для пользователя</w:t>
      </w:r>
      <w:r>
        <w:t xml:space="preserve"> с ролью «Сотрудник»</w:t>
      </w:r>
    </w:p>
    <w:p w14:paraId="2A0E9623" w14:textId="77777777" w:rsidR="00342776" w:rsidRDefault="00FD5248">
      <w:pPr>
        <w:jc w:val="both"/>
      </w:pPr>
      <w:r>
        <w:t> </w:t>
      </w:r>
    </w:p>
    <w:p w14:paraId="0CA28686" w14:textId="77777777" w:rsidR="00342776" w:rsidRDefault="00FD5248">
      <w:pPr>
        <w:jc w:val="both"/>
      </w:pPr>
      <w:r>
        <w:t xml:space="preserve">         В случае, если заявка на бронирование </w:t>
      </w:r>
      <w:r w:rsidR="00C8401D">
        <w:t>поступила</w:t>
      </w:r>
      <w:r>
        <w:t xml:space="preserve"> не через сайт, сотрудник должен иметь возможность самостоятельно внести данные о занятости конструкции т.е. забронировать ее на сайте. </w:t>
      </w:r>
    </w:p>
    <w:p w14:paraId="520F72EF" w14:textId="28408D0E" w:rsidR="00342776" w:rsidRDefault="00FD5248">
      <w:pPr>
        <w:jc w:val="both"/>
        <w:rPr>
          <w:color w:val="FF0000"/>
        </w:rPr>
      </w:pPr>
      <w:r>
        <w:t xml:space="preserve">         Функционал бронирования для сотрудника схож с функционалом для пользователя с ролью «Клиент» (раздел 6.2.1.). После выбора конструкций </w:t>
      </w:r>
      <w:r w:rsidR="00C8401D">
        <w:t>и нажатия кнопки «Купить» должно отобразиться всплывающее окн</w:t>
      </w:r>
      <w:r w:rsidR="00C655E5">
        <w:t>о «Список компаний», на котором необходимо отобразить всех клиентов данного сотрудника (</w:t>
      </w:r>
      <w:r w:rsidR="00C655E5" w:rsidRPr="00C655E5">
        <w:rPr>
          <w:b/>
          <w:i/>
          <w:color w:val="000000" w:themeColor="text1"/>
        </w:rPr>
        <w:t xml:space="preserve">подробное описание окна «Список </w:t>
      </w:r>
      <w:r w:rsidR="000E34A0">
        <w:rPr>
          <w:b/>
          <w:i/>
          <w:color w:val="000000" w:themeColor="text1"/>
        </w:rPr>
        <w:t>компаний</w:t>
      </w:r>
      <w:r w:rsidR="00C655E5" w:rsidRPr="00C655E5">
        <w:rPr>
          <w:b/>
          <w:i/>
          <w:color w:val="000000" w:themeColor="text1"/>
        </w:rPr>
        <w:t>» в разделе 7</w:t>
      </w:r>
      <w:r w:rsidR="00C655E5">
        <w:t>).</w:t>
      </w:r>
      <w:r>
        <w:t xml:space="preserve"> </w:t>
      </w:r>
      <w:r w:rsidR="00C655E5">
        <w:t xml:space="preserve">В случае если данные о клиенте отсутствуют в </w:t>
      </w:r>
      <w:r w:rsidR="00C655E5" w:rsidRPr="00824103">
        <w:rPr>
          <w:color w:val="000000" w:themeColor="text1"/>
        </w:rPr>
        <w:t>базе сайта</w:t>
      </w:r>
      <w:r w:rsidR="00C655E5">
        <w:t>, сотрудник должен иметь возможность внести данные, нажав на кнопку «Добавить клиента» и заполнив форму клиента самостоятельно. После выбора необходимого клиента (либо добавления нового клиента) сотрудник должен перейти на страницу «Корзина». Страница «Корзина» схожа по функционалу со  страницей «Корзина» в личном кабинете клиента (</w:t>
      </w:r>
      <w:r w:rsidR="00C655E5" w:rsidRPr="00C655E5">
        <w:rPr>
          <w:b/>
          <w:i/>
        </w:rPr>
        <w:t>раздел 6.2.1</w:t>
      </w:r>
      <w:r w:rsidR="00C655E5">
        <w:t>). Стоимости должны рассчитываться с учетом типа рекламы и типа клиента.  После ввода всех необходимых данных (дата, тематика) и нажатия кнопки «Подтвердить».</w:t>
      </w:r>
      <w:r>
        <w:t xml:space="preserve"> После сохранения данных заявка должна ото</w:t>
      </w:r>
      <w:r w:rsidR="00C655E5">
        <w:t>бражаться в разделах</w:t>
      </w:r>
      <w:r w:rsidR="004D0F2B">
        <w:t xml:space="preserve"> «</w:t>
      </w:r>
      <w:r w:rsidR="00C655E5">
        <w:t>Управление конструкциями</w:t>
      </w:r>
      <w:r w:rsidR="004D0F2B">
        <w:t>»</w:t>
      </w:r>
      <w:r w:rsidR="00C655E5">
        <w:t xml:space="preserve"> и «Мои заявки» (для клиента)</w:t>
      </w:r>
      <w:r w:rsidR="004D0F2B">
        <w:t>,</w:t>
      </w:r>
      <w:r w:rsidR="00C655E5">
        <w:t xml:space="preserve"> </w:t>
      </w:r>
      <w:r>
        <w:t xml:space="preserve"> конструкции должен быть присвоен статус «Занято»</w:t>
      </w:r>
      <w:r w:rsidR="004D0F2B">
        <w:t>,</w:t>
      </w:r>
      <w:r w:rsidR="004D0F2B">
        <w:rPr>
          <w:color w:val="000000"/>
        </w:rPr>
        <w:t xml:space="preserve"> а</w:t>
      </w:r>
      <w:r>
        <w:rPr>
          <w:color w:val="000000"/>
        </w:rPr>
        <w:t xml:space="preserve"> на электронный ящик пользователя автоматически высылается подтверждающее письмо. </w:t>
      </w:r>
    </w:p>
    <w:p w14:paraId="35B913C4" w14:textId="77777777" w:rsidR="00342776" w:rsidRDefault="00FD5248">
      <w:pPr>
        <w:jc w:val="both"/>
      </w:pPr>
      <w:r>
        <w:t> </w:t>
      </w:r>
    </w:p>
    <w:p w14:paraId="183810FC" w14:textId="77777777" w:rsidR="00342776" w:rsidRDefault="00FD5248">
      <w:pPr>
        <w:jc w:val="both"/>
      </w:pPr>
      <w:r>
        <w:t>6.3. Система резервирования</w:t>
      </w:r>
      <w:r w:rsidR="00C655E5">
        <w:t xml:space="preserve"> («Отложить на 5 дней»)</w:t>
      </w:r>
    </w:p>
    <w:p w14:paraId="39F051AA" w14:textId="77777777" w:rsidR="00342776" w:rsidRDefault="00FD5248">
      <w:pPr>
        <w:jc w:val="both"/>
      </w:pPr>
      <w:r>
        <w:t> </w:t>
      </w:r>
    </w:p>
    <w:p w14:paraId="5379B07D" w14:textId="77777777" w:rsidR="00342776" w:rsidRDefault="00FD5248">
      <w:pPr>
        <w:jc w:val="both"/>
        <w:rPr>
          <w:color w:val="FF0000"/>
        </w:rPr>
      </w:pPr>
      <w:r>
        <w:t xml:space="preserve">         Функционал системы резервирования совпадает с системой бронирования (раздел 6.1), </w:t>
      </w:r>
      <w:r>
        <w:rPr>
          <w:color w:val="000000"/>
        </w:rPr>
        <w:t>за исключением процесса формирования заявки и оформления резерва.</w:t>
      </w:r>
    </w:p>
    <w:p w14:paraId="7E747B0E" w14:textId="77777777" w:rsidR="00342776" w:rsidRDefault="00FD5248" w:rsidP="00E07B86">
      <w:pPr>
        <w:jc w:val="both"/>
      </w:pPr>
      <w:r>
        <w:rPr>
          <w:color w:val="FF0000"/>
        </w:rPr>
        <w:t xml:space="preserve">         </w:t>
      </w:r>
      <w:r>
        <w:t>После выбора рекламной конструкции в списке подходящих РК и нажатия на кнопку «</w:t>
      </w:r>
      <w:r w:rsidR="00E07B86">
        <w:t>Отложить на 5 дней</w:t>
      </w:r>
      <w:r>
        <w:t>» пользователь должен перейти на страницу «Форма резервации»</w:t>
      </w:r>
      <w:r w:rsidR="00E07B86">
        <w:t xml:space="preserve"> (Копия страницы «Корзина»</w:t>
      </w:r>
      <w:proofErr w:type="gramStart"/>
      <w:r w:rsidR="00E07B86">
        <w:t xml:space="preserve">) </w:t>
      </w:r>
      <w:r>
        <w:t>.</w:t>
      </w:r>
      <w:proofErr w:type="gramEnd"/>
      <w:r>
        <w:t xml:space="preserve"> На данной странице должна быть реализована возможность выбора дат аренды РК для резервации. После выбора периода аренды и нажатия на кнопку </w:t>
      </w:r>
      <w:r>
        <w:lastRenderedPageBreak/>
        <w:t xml:space="preserve">«Зарезервировать» пользователю должно выводиться сообщение «В обработке». </w:t>
      </w:r>
      <w:r w:rsidR="00E07B86">
        <w:t>Для остальных пользователей с ролью «Клиент»  даты резерва конструкции должны отображаться как «Занято».</w:t>
      </w:r>
    </w:p>
    <w:p w14:paraId="55A1CB82" w14:textId="3D674F18" w:rsidR="00342776" w:rsidRPr="00283B36" w:rsidRDefault="00FD5248">
      <w:pPr>
        <w:jc w:val="both"/>
      </w:pPr>
      <w:r>
        <w:t>         После оформления заявки, система должна автоматически присваивать ей состояние «В обработке». Отклонить или подтвердить заявку может только сотрудник</w:t>
      </w:r>
      <w:r w:rsidR="00E07B86">
        <w:t xml:space="preserve"> (менеджер) отвечающий за этого клиента</w:t>
      </w:r>
      <w:r>
        <w:t xml:space="preserve"> (из личного кабинета сотрудника, в ручном режиме). В обоих случаях системой на почтовый адрес заказчика высылается письмо с информацией о решении. Если резервация одобрена, то информация о конструкции в резерве будет отображаться в личном кабинете пользователя.</w:t>
      </w:r>
    </w:p>
    <w:p w14:paraId="3B092B25" w14:textId="3C236603" w:rsidR="00342776" w:rsidRDefault="00FD5248">
      <w:pPr>
        <w:ind w:firstLine="708"/>
        <w:jc w:val="both"/>
      </w:pPr>
      <w:r>
        <w:t>По истечению четырех рабочих дней система должна автоматически сгенерировать письмо клиенту с уведомлением о дате окончания резерва сторон</w:t>
      </w:r>
      <w:r w:rsidR="00283B36">
        <w:t xml:space="preserve"> «Добрый день. Обращаем Ваше внимание, что завтра </w:t>
      </w:r>
      <w:r w:rsidR="00C729B0">
        <w:t>последний день действия предзаказа конструкций. Успейте забронировать</w:t>
      </w:r>
      <w:r w:rsidR="00636C78">
        <w:t>»</w:t>
      </w:r>
      <w:r w:rsidR="00C729B0">
        <w:t>. (</w:t>
      </w:r>
      <w:r w:rsidR="002E6586">
        <w:t>У</w:t>
      </w:r>
      <w:r w:rsidR="00C729B0">
        <w:t xml:space="preserve">спейте забронировать - </w:t>
      </w:r>
      <w:r w:rsidR="002E6586">
        <w:t>ссылка на страницу входа в личный кабинет</w:t>
      </w:r>
      <w:r w:rsidR="00C729B0">
        <w:t>»</w:t>
      </w:r>
      <w:r w:rsidR="002E6586">
        <w:t>)</w:t>
      </w:r>
      <w:r w:rsidR="00C729B0">
        <w:t xml:space="preserve"> </w:t>
      </w:r>
      <w:r>
        <w:t xml:space="preserve">Ограничить количество резервирований для 1 клиента может только сотрудник, отправив статус «Отклонено».  </w:t>
      </w:r>
    </w:p>
    <w:p w14:paraId="69C8FA03" w14:textId="77777777" w:rsidR="00342776" w:rsidRDefault="00FD5248">
      <w:pPr>
        <w:ind w:firstLine="708"/>
        <w:jc w:val="both"/>
      </w:pPr>
      <w:r>
        <w:t xml:space="preserve">В случае если за 5 рабочих дней заказчик не подтверждает и не отменяет свой резерв, резервирование отменяется автоматически, конструкции переходят в статус «свободно», а заказчику автоматически отправляется письмо с уведомлением. </w:t>
      </w:r>
    </w:p>
    <w:p w14:paraId="5E2C418B" w14:textId="77777777" w:rsidR="00E07B86" w:rsidRDefault="00E07B86">
      <w:pPr>
        <w:ind w:firstLine="708"/>
        <w:jc w:val="both"/>
      </w:pPr>
    </w:p>
    <w:p w14:paraId="62DB6662" w14:textId="77777777" w:rsidR="00E07B86" w:rsidRDefault="00E07B86" w:rsidP="00C729B0">
      <w:pPr>
        <w:jc w:val="both"/>
      </w:pPr>
    </w:p>
    <w:p w14:paraId="15F3A53B" w14:textId="77777777" w:rsidR="00342776" w:rsidRDefault="00FD5248">
      <w:pPr>
        <w:jc w:val="both"/>
      </w:pPr>
      <w:r>
        <w:t> </w:t>
      </w:r>
    </w:p>
    <w:p w14:paraId="3F1683ED" w14:textId="77777777" w:rsidR="00342776" w:rsidRDefault="00FD5248">
      <w:pPr>
        <w:jc w:val="both"/>
      </w:pPr>
      <w:r>
        <w:t>6.4. Документооборот</w:t>
      </w:r>
    </w:p>
    <w:p w14:paraId="5DCFFD7A" w14:textId="77777777" w:rsidR="00342776" w:rsidRDefault="00FD5248">
      <w:pPr>
        <w:jc w:val="both"/>
      </w:pPr>
      <w:r>
        <w:t> </w:t>
      </w:r>
    </w:p>
    <w:p w14:paraId="0F3C1E1F" w14:textId="77777777" w:rsidR="00342776" w:rsidRPr="00296152" w:rsidRDefault="00FD5248">
      <w:pPr>
        <w:jc w:val="both"/>
      </w:pPr>
      <w:r>
        <w:t xml:space="preserve">         </w:t>
      </w:r>
      <w:r w:rsidRPr="00296152">
        <w:t>Для предоставления пользователю доступа к документам на сайте необходимо реализовать раздел «Документы».</w:t>
      </w:r>
    </w:p>
    <w:p w14:paraId="105C34DA" w14:textId="5C1FE84E" w:rsidR="00342776" w:rsidRPr="00296152" w:rsidRDefault="00FD5248">
      <w:pPr>
        <w:jc w:val="both"/>
      </w:pPr>
      <w:r w:rsidRPr="00296152">
        <w:t>         Пользователь с ролью «Сотрудник» должен иметь возможность</w:t>
      </w:r>
      <w:r w:rsidR="004D0F2B" w:rsidRPr="00296152">
        <w:t xml:space="preserve"> добавить в </w:t>
      </w:r>
      <w:r w:rsidR="00296152" w:rsidRPr="00296152">
        <w:t>папку пользователя</w:t>
      </w:r>
      <w:r w:rsidR="004D0F2B" w:rsidRPr="00296152">
        <w:t xml:space="preserve"> документы</w:t>
      </w:r>
      <w:r w:rsidR="00296152" w:rsidRPr="00296152">
        <w:t xml:space="preserve"> и удалить их</w:t>
      </w:r>
      <w:r w:rsidRPr="00296152">
        <w:t>.</w:t>
      </w:r>
      <w:r w:rsidR="00296152" w:rsidRPr="00296152">
        <w:t xml:space="preserve"> Документы должны храниться в разделах по году и месяцу.</w:t>
      </w:r>
      <w:r w:rsidR="004D0F2B" w:rsidRPr="00296152">
        <w:t xml:space="preserve"> В случае работы с рекламными агентствами должна быть возможность создать папку по каждому из субклиентов</w:t>
      </w:r>
      <w:r w:rsidR="00D15362">
        <w:t xml:space="preserve"> (добавить сюжет)</w:t>
      </w:r>
      <w:r w:rsidR="004D0F2B" w:rsidRPr="00296152">
        <w:t>.</w:t>
      </w:r>
      <w:r w:rsidRPr="00296152">
        <w:t xml:space="preserve"> </w:t>
      </w:r>
      <w:r w:rsidR="00296152" w:rsidRPr="00296152">
        <w:t>В папке клиента должна отображаться его текущая задолженность. В папке клиента типа «Рекламное агентство» должна отображаться задолженность по каждому из субклиентов. Данные по задолженности необходимо получать из 1с в 12:00 каждый рабочий день</w:t>
      </w:r>
      <w:r w:rsidR="004B537A">
        <w:t xml:space="preserve"> в привязке к Договору</w:t>
      </w:r>
      <w:r w:rsidR="00296152" w:rsidRPr="00296152">
        <w:t>.</w:t>
      </w:r>
    </w:p>
    <w:p w14:paraId="3C643B67" w14:textId="441B656F" w:rsidR="00342776" w:rsidRPr="00296152" w:rsidRDefault="00FD5248">
      <w:pPr>
        <w:jc w:val="both"/>
      </w:pPr>
      <w:r w:rsidRPr="00296152">
        <w:t xml:space="preserve">         </w:t>
      </w:r>
      <w:r w:rsidR="00636C78">
        <w:t xml:space="preserve">Тип </w:t>
      </w:r>
      <w:r w:rsidR="00636C78" w:rsidRPr="00296152">
        <w:t>Пользовател</w:t>
      </w:r>
      <w:r w:rsidR="00636C78">
        <w:t>я</w:t>
      </w:r>
      <w:r w:rsidR="00636C78" w:rsidRPr="00296152">
        <w:t xml:space="preserve"> </w:t>
      </w:r>
      <w:r w:rsidRPr="00296152">
        <w:t>«</w:t>
      </w:r>
      <w:r w:rsidR="004B537A">
        <w:t>Заказчик</w:t>
      </w:r>
      <w:r w:rsidRPr="00296152">
        <w:t xml:space="preserve">» может </w:t>
      </w:r>
      <w:r w:rsidRPr="00296152">
        <w:rPr>
          <w:color w:val="000000"/>
        </w:rPr>
        <w:t>просмотреть (без редактирования)</w:t>
      </w:r>
      <w:r w:rsidRPr="00296152">
        <w:t xml:space="preserve"> и скачать любой документ из раздела «Документы» своего личного кабинета</w:t>
      </w:r>
      <w:r w:rsidR="00C67ECD">
        <w:t xml:space="preserve"> и просмотреть задолженность</w:t>
      </w:r>
      <w:r w:rsidRPr="00296152">
        <w:t>.</w:t>
      </w:r>
      <w:r w:rsidR="00C67ECD">
        <w:t xml:space="preserve"> </w:t>
      </w:r>
    </w:p>
    <w:p w14:paraId="6C47BEB3" w14:textId="6FAEA472" w:rsidR="00342776" w:rsidRDefault="00FD5248">
      <w:pPr>
        <w:jc w:val="both"/>
      </w:pPr>
      <w:r w:rsidRPr="00296152">
        <w:t xml:space="preserve">         Для пользователя </w:t>
      </w:r>
      <w:r w:rsidR="00C67ECD">
        <w:t>типа</w:t>
      </w:r>
      <w:r w:rsidRPr="00296152">
        <w:t xml:space="preserve"> «</w:t>
      </w:r>
      <w:r w:rsidR="004B537A">
        <w:t>А</w:t>
      </w:r>
      <w:r w:rsidRPr="00296152">
        <w:t>гентство» должна быть реализована возможность</w:t>
      </w:r>
      <w:r>
        <w:t xml:space="preserve"> просмотра документов</w:t>
      </w:r>
      <w:r w:rsidR="00296152">
        <w:t xml:space="preserve"> и задолженностей</w:t>
      </w:r>
      <w:r>
        <w:t xml:space="preserve"> по любому из </w:t>
      </w:r>
      <w:r>
        <w:rPr>
          <w:color w:val="000000"/>
        </w:rPr>
        <w:t>субклиентов</w:t>
      </w:r>
      <w:r w:rsidR="002E6586">
        <w:rPr>
          <w:color w:val="000000"/>
        </w:rPr>
        <w:t xml:space="preserve"> и общая задолженность Агентства</w:t>
      </w:r>
      <w:r>
        <w:rPr>
          <w:color w:val="000000"/>
        </w:rPr>
        <w:t>.</w:t>
      </w:r>
      <w:r>
        <w:t> </w:t>
      </w:r>
    </w:p>
    <w:p w14:paraId="4A981762" w14:textId="77777777" w:rsidR="00B150EC" w:rsidRDefault="00B150EC">
      <w:pPr>
        <w:jc w:val="both"/>
      </w:pPr>
    </w:p>
    <w:p w14:paraId="47C5FA65" w14:textId="77777777" w:rsidR="00B150EC" w:rsidRDefault="00B150EC">
      <w:pPr>
        <w:jc w:val="both"/>
      </w:pPr>
    </w:p>
    <w:p w14:paraId="1123CED5" w14:textId="77777777" w:rsidR="00342776" w:rsidRDefault="00FD5248">
      <w:pPr>
        <w:pStyle w:val="1"/>
        <w:ind w:left="720"/>
      </w:pPr>
      <w:bookmarkStart w:id="14" w:name="_Toc462131088"/>
      <w:bookmarkStart w:id="15" w:name="_Toc471980776"/>
      <w:bookmarkEnd w:id="14"/>
      <w:r>
        <w:t>7.Страницы и разделы</w:t>
      </w:r>
      <w:bookmarkEnd w:id="15"/>
    </w:p>
    <w:p w14:paraId="25C28890" w14:textId="77777777" w:rsidR="00342776" w:rsidRDefault="00FD5248" w:rsidP="00FF642D">
      <w:pPr>
        <w:jc w:val="both"/>
      </w:pPr>
      <w:r>
        <w:t> </w:t>
      </w:r>
      <w:r w:rsidR="00924E20">
        <w:tab/>
        <w:t>Макеты страни</w:t>
      </w:r>
      <w:r w:rsidR="00FF642D">
        <w:t xml:space="preserve">ц и карта сайта представлены в </w:t>
      </w:r>
      <w:r w:rsidR="00FF642D" w:rsidRPr="00FF642D">
        <w:rPr>
          <w:b/>
        </w:rPr>
        <w:t>П</w:t>
      </w:r>
      <w:r w:rsidR="00924E20" w:rsidRPr="00FF642D">
        <w:rPr>
          <w:b/>
        </w:rPr>
        <w:t>риложении 2</w:t>
      </w:r>
      <w:r w:rsidR="00924E20">
        <w:t xml:space="preserve"> и </w:t>
      </w:r>
      <w:r w:rsidR="00FF642D">
        <w:rPr>
          <w:b/>
        </w:rPr>
        <w:t>П</w:t>
      </w:r>
      <w:r w:rsidR="00924E20" w:rsidRPr="00FF642D">
        <w:rPr>
          <w:b/>
        </w:rPr>
        <w:t>риложении 3</w:t>
      </w:r>
      <w:r w:rsidR="00924E20">
        <w:t xml:space="preserve"> соответственно. </w:t>
      </w:r>
    </w:p>
    <w:p w14:paraId="32FDC538" w14:textId="77777777" w:rsidR="00924E20" w:rsidRDefault="00924E20">
      <w:pPr>
        <w:jc w:val="both"/>
      </w:pPr>
    </w:p>
    <w:p w14:paraId="4C83C511" w14:textId="77777777" w:rsidR="00342776" w:rsidRDefault="00FD5248">
      <w:pPr>
        <w:jc w:val="both"/>
      </w:pPr>
      <w:r>
        <w:t>7.1 Главная</w:t>
      </w:r>
    </w:p>
    <w:p w14:paraId="762C0134" w14:textId="77777777" w:rsidR="00342776" w:rsidRDefault="00FD5248">
      <w:pPr>
        <w:jc w:val="both"/>
      </w:pPr>
      <w:r>
        <w:t> </w:t>
      </w:r>
    </w:p>
    <w:p w14:paraId="1137148A" w14:textId="77777777" w:rsidR="00342776" w:rsidRDefault="00FD5248">
      <w:pPr>
        <w:jc w:val="both"/>
      </w:pPr>
      <w:r>
        <w:t>         Страница с текстовым и графическим содержанием. Содержит следующие подразделы:</w:t>
      </w:r>
    </w:p>
    <w:p w14:paraId="091BB44C" w14:textId="77777777" w:rsidR="00C539E0" w:rsidRDefault="00C539E0">
      <w:pPr>
        <w:jc w:val="both"/>
      </w:pPr>
    </w:p>
    <w:p w14:paraId="06E08A00" w14:textId="77777777" w:rsidR="00342776" w:rsidRDefault="00FD5248">
      <w:pPr>
        <w:jc w:val="both"/>
      </w:pPr>
      <w:r>
        <w:t>- навигационное меню;</w:t>
      </w:r>
    </w:p>
    <w:p w14:paraId="6F1AD2ED" w14:textId="77777777" w:rsidR="00C539E0" w:rsidRDefault="00C539E0">
      <w:pPr>
        <w:jc w:val="both"/>
      </w:pPr>
    </w:p>
    <w:p w14:paraId="731ABF63" w14:textId="524BB21D" w:rsidR="00342776" w:rsidRDefault="00FD5248">
      <w:pPr>
        <w:jc w:val="both"/>
      </w:pPr>
      <w:r>
        <w:t>- блок «Акции»</w:t>
      </w:r>
      <w:r w:rsidR="0064554E">
        <w:t xml:space="preserve"> </w:t>
      </w:r>
      <w:r>
        <w:t xml:space="preserve"> -</w:t>
      </w:r>
      <w:r w:rsidR="0064554E">
        <w:t xml:space="preserve"> представлен в виде всплывающего окна. Должен появляться при</w:t>
      </w:r>
      <w:r w:rsidR="00E76451">
        <w:t xml:space="preserve"> первом переходе  на главную страницу сайта (в рамках одного сеанса)</w:t>
      </w:r>
      <w:r w:rsidR="0064554E">
        <w:t xml:space="preserve">. </w:t>
      </w:r>
      <w:r>
        <w:t xml:space="preserve"> На данных блок должны выводится специальные предложения для клиентов компании в </w:t>
      </w:r>
      <w:proofErr w:type="spellStart"/>
      <w:r>
        <w:t>текстово</w:t>
      </w:r>
      <w:proofErr w:type="spellEnd"/>
      <w:r>
        <w:t>-графическом формате.</w:t>
      </w:r>
      <w:r w:rsidR="004B537A">
        <w:t xml:space="preserve"> Блок должен редактироваться и иметь возможность отключения. Возможность использования только графического формата, только текстового или комбинировано.</w:t>
      </w:r>
    </w:p>
    <w:p w14:paraId="642D2B61" w14:textId="77777777" w:rsidR="00C539E0" w:rsidRPr="00296152" w:rsidRDefault="00C539E0">
      <w:pPr>
        <w:jc w:val="both"/>
      </w:pPr>
    </w:p>
    <w:p w14:paraId="33E6102A" w14:textId="319B4EC8" w:rsidR="00C539E0" w:rsidRDefault="00FD5248">
      <w:pPr>
        <w:jc w:val="both"/>
      </w:pPr>
      <w:r>
        <w:t xml:space="preserve">- </w:t>
      </w:r>
      <w:r w:rsidRPr="00636C78">
        <w:t>блок «</w:t>
      </w:r>
      <w:r w:rsidR="0064554E" w:rsidRPr="00636C78">
        <w:t>Каталог рекламных конструкций</w:t>
      </w:r>
      <w:r w:rsidRPr="00636C78">
        <w:t>»  - подробное описание блока п</w:t>
      </w:r>
      <w:r w:rsidR="004D0F2B" w:rsidRPr="00636C78">
        <w:t>редостав</w:t>
      </w:r>
      <w:r w:rsidR="004D0F2B" w:rsidRPr="00806E14">
        <w:t>лено в разделе 6.1. Под списком конструкц</w:t>
      </w:r>
      <w:r w:rsidR="00C539E0" w:rsidRPr="00806E14">
        <w:t>ий должна располагаться кнопки «Купить</w:t>
      </w:r>
      <w:r w:rsidR="004D0F2B" w:rsidRPr="00A41F61">
        <w:t>»</w:t>
      </w:r>
      <w:r w:rsidR="00C539E0" w:rsidRPr="00A41F61">
        <w:t xml:space="preserve"> и «Отложить на 5 дней». При нажатии на кнопки</w:t>
      </w:r>
      <w:r w:rsidRPr="00636C78">
        <w:t xml:space="preserve"> </w:t>
      </w:r>
      <w:r w:rsidR="00C539E0" w:rsidRPr="00636C78">
        <w:t>пользователю должно отображаться всплывающее окно с кнопками</w:t>
      </w:r>
      <w:r w:rsidRPr="00636C78">
        <w:t xml:space="preserve"> </w:t>
      </w:r>
      <w:r w:rsidR="004D0F2B" w:rsidRPr="00636C78">
        <w:t>«Регистрация»</w:t>
      </w:r>
      <w:r w:rsidR="00C539E0" w:rsidRPr="00636C78">
        <w:t xml:space="preserve"> и «Вход»</w:t>
      </w:r>
      <w:r w:rsidRPr="00636C78">
        <w:t>.</w:t>
      </w:r>
      <w:r w:rsidR="00C539E0" w:rsidRPr="00636C78">
        <w:t xml:space="preserve"> После регистрации в корзине нового пользователя должны отображаться выбранные ранее конструкции.</w:t>
      </w:r>
      <w:r w:rsidR="004D0F2B" w:rsidRPr="00636C78">
        <w:t xml:space="preserve"> При нажатии на кнопку «</w:t>
      </w:r>
      <w:r w:rsidR="00C539E0" w:rsidRPr="00636C78">
        <w:t>Подробнее</w:t>
      </w:r>
      <w:r w:rsidR="004D0F2B" w:rsidRPr="00636C78">
        <w:t xml:space="preserve">» пользователь должен переходить </w:t>
      </w:r>
      <w:r w:rsidR="00C539E0" w:rsidRPr="00636C78">
        <w:t>н</w:t>
      </w:r>
      <w:r w:rsidR="00442497" w:rsidRPr="00636C78">
        <w:t>а страницу РК</w:t>
      </w:r>
      <w:del w:id="16" w:author="Волкова Ирина Викторовна" w:date="2017-01-11T15:17:00Z">
        <w:r w:rsidR="00442497" w:rsidRPr="00636C78" w:rsidDel="00636C78">
          <w:delText>.</w:delText>
        </w:r>
      </w:del>
      <w:r w:rsidR="00686978" w:rsidRPr="00636C78">
        <w:t xml:space="preserve"> П</w:t>
      </w:r>
      <w:r w:rsidR="00686978" w:rsidRPr="009B0C3C">
        <w:t>ри возврате к Каталогу</w:t>
      </w:r>
      <w:r w:rsidR="00686978">
        <w:t xml:space="preserve"> </w:t>
      </w:r>
      <w:r w:rsidR="00636C78">
        <w:t>история фильтра сохраняется.</w:t>
      </w:r>
    </w:p>
    <w:p w14:paraId="1C06F2A0" w14:textId="77777777" w:rsidR="00442497" w:rsidRPr="00C539E0" w:rsidRDefault="00442497">
      <w:pPr>
        <w:jc w:val="both"/>
      </w:pPr>
    </w:p>
    <w:p w14:paraId="5196B605" w14:textId="77777777" w:rsidR="00342776" w:rsidRDefault="004D0F2B">
      <w:pPr>
        <w:jc w:val="both"/>
      </w:pPr>
      <w:r>
        <w:t>- блок «Преимущества</w:t>
      </w:r>
      <w:r w:rsidR="00FD5248">
        <w:t xml:space="preserve">» - текстовая страница с </w:t>
      </w:r>
      <w:r>
        <w:t>графическими элементами</w:t>
      </w:r>
      <w:r w:rsidR="00FD5248">
        <w:t>. Длина текста не должна превышать 500 символов.</w:t>
      </w:r>
    </w:p>
    <w:p w14:paraId="1DD1CC1D" w14:textId="77777777" w:rsidR="00C539E0" w:rsidRDefault="00C539E0">
      <w:pPr>
        <w:jc w:val="both"/>
      </w:pPr>
    </w:p>
    <w:p w14:paraId="14903666" w14:textId="77777777" w:rsidR="00342776" w:rsidRDefault="00FD5248">
      <w:pPr>
        <w:jc w:val="both"/>
      </w:pPr>
      <w:r>
        <w:t>- блок «</w:t>
      </w:r>
      <w:r w:rsidR="00C539E0">
        <w:t>Наши к</w:t>
      </w:r>
      <w:r>
        <w:t xml:space="preserve">лиенты» - </w:t>
      </w:r>
      <w:r w:rsidR="00C539E0">
        <w:t>таблица  с графической и текстовой информацией</w:t>
      </w:r>
      <w:r>
        <w:t>.</w:t>
      </w:r>
      <w:r w:rsidR="00C539E0">
        <w:t xml:space="preserve"> В строке должно отображаться 6 логотипов. В случае, если в столбце более 6 элементов должен появляться скролл. </w:t>
      </w:r>
    </w:p>
    <w:p w14:paraId="7B83B3EE" w14:textId="77777777" w:rsidR="00A66A89" w:rsidRDefault="00A66A89">
      <w:pPr>
        <w:jc w:val="both"/>
      </w:pPr>
    </w:p>
    <w:p w14:paraId="069A993E" w14:textId="6D56806F" w:rsidR="00442497" w:rsidRDefault="00442497" w:rsidP="00442497">
      <w:pPr>
        <w:jc w:val="both"/>
      </w:pPr>
      <w:r>
        <w:t>- вакансии — блок, в котором в виде списка представлен перечень вакансий с возможностью</w:t>
      </w:r>
      <w:r w:rsidR="00E76451">
        <w:t xml:space="preserve"> раскрыть конкретную вакансию (в виде </w:t>
      </w:r>
      <w:proofErr w:type="spellStart"/>
      <w:r w:rsidR="00E76451">
        <w:t>спойлера</w:t>
      </w:r>
      <w:proofErr w:type="spellEnd"/>
      <w:r w:rsidR="00E76451">
        <w:t>)</w:t>
      </w:r>
      <w:r>
        <w:t>.</w:t>
      </w:r>
    </w:p>
    <w:p w14:paraId="2BE83C60" w14:textId="77777777" w:rsidR="00330490" w:rsidRDefault="00330490" w:rsidP="00442497">
      <w:pPr>
        <w:jc w:val="both"/>
      </w:pPr>
    </w:p>
    <w:p w14:paraId="0760F443" w14:textId="0542480A" w:rsidR="00330490" w:rsidRDefault="00330490" w:rsidP="00442497">
      <w:pPr>
        <w:jc w:val="both"/>
      </w:pPr>
      <w:r>
        <w:t xml:space="preserve">- презентация наших конструкций – кнопка в навигационном меню, при нажатии на которую должно начинаться скачивание презентации. Ссылка для скачивания (на </w:t>
      </w:r>
      <w:r>
        <w:rPr>
          <w:lang w:val="en-US"/>
        </w:rPr>
        <w:t>google</w:t>
      </w:r>
      <w:r w:rsidRPr="00330490">
        <w:t>-</w:t>
      </w:r>
      <w:r>
        <w:t xml:space="preserve">диск) должна задаваться через административную часть сайта.  </w:t>
      </w:r>
    </w:p>
    <w:p w14:paraId="73F582A9" w14:textId="77777777" w:rsidR="00442497" w:rsidRDefault="00442497">
      <w:pPr>
        <w:jc w:val="both"/>
      </w:pPr>
    </w:p>
    <w:p w14:paraId="2CA294DE" w14:textId="77777777" w:rsidR="00A66A89" w:rsidRDefault="00A66A89">
      <w:pPr>
        <w:jc w:val="both"/>
      </w:pPr>
      <w:r>
        <w:t>7.1.1. Страница конструкции</w:t>
      </w:r>
    </w:p>
    <w:p w14:paraId="7435CBB5" w14:textId="77777777" w:rsidR="00A66A89" w:rsidRDefault="00A66A89">
      <w:pPr>
        <w:jc w:val="both"/>
      </w:pPr>
    </w:p>
    <w:p w14:paraId="4ED4CE66" w14:textId="32C05427" w:rsidR="00442497" w:rsidRPr="00E76451" w:rsidRDefault="00A66A89" w:rsidP="00442497">
      <w:pPr>
        <w:jc w:val="both"/>
      </w:pPr>
      <w:r>
        <w:tab/>
      </w:r>
      <w:r w:rsidR="00442497">
        <w:t>Страница должна содержать фотографии</w:t>
      </w:r>
      <w:r w:rsidR="00442497" w:rsidRPr="00442497">
        <w:t>/</w:t>
      </w:r>
      <w:r w:rsidR="00442497">
        <w:t>видеозаписи, карту объекта, описание объекта,  сетку занятости и кнопки «Купить», «Отложить на 5 дней», «Уведомить, когда освободиться» (вызывают появление всплывающего окна с кнопками «Регистрация» и «Вход»),  «Вернуться назад» - для возврата к каталогу.</w:t>
      </w:r>
      <w:r w:rsidR="00E76451">
        <w:t xml:space="preserve"> Так же, с данной страницы</w:t>
      </w:r>
      <w:r w:rsidR="00442497">
        <w:t xml:space="preserve">  </w:t>
      </w:r>
      <w:r w:rsidR="00E76451">
        <w:t xml:space="preserve">пользователю должна быть предоставлена возможность скачивания документа в формате </w:t>
      </w:r>
      <w:r w:rsidR="00E76451">
        <w:rPr>
          <w:lang w:val="en-US"/>
        </w:rPr>
        <w:t>pdf</w:t>
      </w:r>
      <w:r w:rsidR="00E76451">
        <w:t xml:space="preserve">. </w:t>
      </w:r>
    </w:p>
    <w:p w14:paraId="54FEEB68" w14:textId="77777777" w:rsidR="00A66A89" w:rsidRDefault="00A66A89">
      <w:pPr>
        <w:jc w:val="both"/>
      </w:pPr>
    </w:p>
    <w:p w14:paraId="5299D224" w14:textId="77777777" w:rsidR="00342776" w:rsidRDefault="00FD5248">
      <w:pPr>
        <w:jc w:val="both"/>
      </w:pPr>
      <w:r>
        <w:t> </w:t>
      </w:r>
    </w:p>
    <w:p w14:paraId="721F955A" w14:textId="77777777" w:rsidR="00342776" w:rsidRDefault="00FD5248">
      <w:pPr>
        <w:jc w:val="both"/>
      </w:pPr>
      <w:r>
        <w:t>7.2. О компании</w:t>
      </w:r>
    </w:p>
    <w:p w14:paraId="40B19B93" w14:textId="77777777" w:rsidR="00342776" w:rsidRDefault="00FD5248">
      <w:pPr>
        <w:jc w:val="both"/>
      </w:pPr>
      <w:r>
        <w:t> </w:t>
      </w:r>
    </w:p>
    <w:p w14:paraId="78AA363C" w14:textId="77777777" w:rsidR="00342776" w:rsidRDefault="00FD5248">
      <w:pPr>
        <w:jc w:val="both"/>
      </w:pPr>
      <w:r>
        <w:t>         Страница содержит следующие подразделы:</w:t>
      </w:r>
    </w:p>
    <w:p w14:paraId="34EF81DA" w14:textId="77777777" w:rsidR="00342776" w:rsidRDefault="00FD5248">
      <w:pPr>
        <w:jc w:val="both"/>
      </w:pPr>
      <w:r>
        <w:t>- о компании - текстовый блок с возможностью добавления изображений.</w:t>
      </w:r>
    </w:p>
    <w:p w14:paraId="63554AF4" w14:textId="77777777" w:rsidR="00442497" w:rsidRDefault="00442497">
      <w:pPr>
        <w:jc w:val="both"/>
      </w:pPr>
    </w:p>
    <w:p w14:paraId="5A296CC6" w14:textId="77777777" w:rsidR="00342776" w:rsidRDefault="00FD5248">
      <w:pPr>
        <w:jc w:val="both"/>
      </w:pPr>
      <w:r>
        <w:t> </w:t>
      </w:r>
    </w:p>
    <w:p w14:paraId="023EC49F" w14:textId="77777777" w:rsidR="00342776" w:rsidRDefault="00FD5248">
      <w:pPr>
        <w:jc w:val="both"/>
      </w:pPr>
      <w:r>
        <w:t>7.3. Страница вакансии</w:t>
      </w:r>
    </w:p>
    <w:p w14:paraId="3D09AF53" w14:textId="77777777" w:rsidR="00342776" w:rsidRDefault="00FD5248">
      <w:pPr>
        <w:jc w:val="both"/>
      </w:pPr>
      <w:r>
        <w:t> </w:t>
      </w:r>
    </w:p>
    <w:p w14:paraId="3797D966" w14:textId="77777777" w:rsidR="00342776" w:rsidRDefault="00FD5248">
      <w:pPr>
        <w:jc w:val="both"/>
      </w:pPr>
      <w:r>
        <w:t>         Страница с подробным описанием вакансии и формой обратной связи с возможностью прикрепить резюме.</w:t>
      </w:r>
    </w:p>
    <w:p w14:paraId="577BEB28" w14:textId="77777777" w:rsidR="00342776" w:rsidRDefault="00FD5248">
      <w:pPr>
        <w:jc w:val="both"/>
      </w:pPr>
      <w:r>
        <w:t> </w:t>
      </w:r>
    </w:p>
    <w:p w14:paraId="47F933D9" w14:textId="77777777" w:rsidR="00342776" w:rsidRDefault="00FD5248">
      <w:pPr>
        <w:jc w:val="both"/>
      </w:pPr>
      <w:r>
        <w:t>7.4. Регистрация</w:t>
      </w:r>
    </w:p>
    <w:p w14:paraId="3E46EF43" w14:textId="77777777" w:rsidR="00342776" w:rsidRDefault="00FD5248">
      <w:pPr>
        <w:jc w:val="both"/>
      </w:pPr>
      <w:r>
        <w:t> </w:t>
      </w:r>
    </w:p>
    <w:p w14:paraId="4255B89A" w14:textId="77777777" w:rsidR="00342776" w:rsidRDefault="00FD5248">
      <w:pPr>
        <w:jc w:val="both"/>
      </w:pPr>
      <w:r>
        <w:t>           Страница регистрация должна содержать поля для заполнения и кнопку «Зарегистрироваться». Функционал раздела «Регистрация» подробно описан в разделе 6.1.</w:t>
      </w:r>
    </w:p>
    <w:p w14:paraId="6D97CEEC" w14:textId="77777777" w:rsidR="00342776" w:rsidRDefault="00FD5248">
      <w:pPr>
        <w:jc w:val="both"/>
      </w:pPr>
      <w:r>
        <w:t> </w:t>
      </w:r>
    </w:p>
    <w:p w14:paraId="73EA31E9" w14:textId="77777777" w:rsidR="00342776" w:rsidRDefault="00FD5248">
      <w:pPr>
        <w:jc w:val="both"/>
      </w:pPr>
      <w:r>
        <w:t>7.5. Вход в личный кабинет</w:t>
      </w:r>
    </w:p>
    <w:p w14:paraId="7A89B359" w14:textId="77777777" w:rsidR="00342776" w:rsidRDefault="00FD5248">
      <w:pPr>
        <w:jc w:val="both"/>
      </w:pPr>
      <w:r>
        <w:t> </w:t>
      </w:r>
    </w:p>
    <w:p w14:paraId="0FB25957" w14:textId="77777777" w:rsidR="00342776" w:rsidRPr="00A41F61" w:rsidRDefault="00FD5248">
      <w:pPr>
        <w:jc w:val="both"/>
      </w:pPr>
      <w:r>
        <w:t xml:space="preserve">         </w:t>
      </w:r>
      <w:r w:rsidRPr="00D96016">
        <w:t>Страница регистрации должна содержать поля «Логин», «Пароль» и кнопку «Войти». После нажатия на кнопку пользователь должен перейти в личный каби</w:t>
      </w:r>
      <w:r w:rsidRPr="00A41F61">
        <w:t>нет.</w:t>
      </w:r>
    </w:p>
    <w:p w14:paraId="481A29C2" w14:textId="77777777" w:rsidR="00302CAB" w:rsidRDefault="00302CAB">
      <w:pPr>
        <w:jc w:val="both"/>
      </w:pPr>
      <w:r w:rsidRPr="00D96016">
        <w:tab/>
        <w:t>В случае, если клиент забыл свой пароль, он должен иметь возможность ввести адрес своей электронной почты и нажать на кнопку «Выслать пароль на почту». Если электронная почта соответствует существующей – пароль должен быть выслан.</w:t>
      </w:r>
      <w:r>
        <w:t xml:space="preserve"> </w:t>
      </w:r>
    </w:p>
    <w:p w14:paraId="2EC0D86F" w14:textId="77777777" w:rsidR="00342776" w:rsidRDefault="00FD5248">
      <w:pPr>
        <w:jc w:val="both"/>
      </w:pPr>
      <w:r>
        <w:t> </w:t>
      </w:r>
    </w:p>
    <w:p w14:paraId="373BF5D0" w14:textId="77777777" w:rsidR="00442497" w:rsidRDefault="00442497">
      <w:pPr>
        <w:jc w:val="both"/>
      </w:pPr>
    </w:p>
    <w:p w14:paraId="1251FE16" w14:textId="77777777" w:rsidR="00342776" w:rsidRDefault="00FD5248">
      <w:pPr>
        <w:jc w:val="both"/>
      </w:pPr>
      <w:r>
        <w:t>7.6. Личный кабинет Сотрудника</w:t>
      </w:r>
    </w:p>
    <w:p w14:paraId="6E8D5D71" w14:textId="77777777" w:rsidR="00342776" w:rsidRDefault="00FD5248">
      <w:pPr>
        <w:jc w:val="both"/>
      </w:pPr>
      <w:r>
        <w:t> </w:t>
      </w:r>
    </w:p>
    <w:p w14:paraId="4046B4E2" w14:textId="77777777" w:rsidR="00342776" w:rsidRDefault="00FD5248">
      <w:pPr>
        <w:jc w:val="both"/>
      </w:pPr>
      <w:r>
        <w:t xml:space="preserve">         </w:t>
      </w:r>
      <w:bookmarkStart w:id="17" w:name="__DdeLink__7687_1903617517"/>
      <w:bookmarkEnd w:id="17"/>
      <w:r>
        <w:t xml:space="preserve">Данный раздел сайта предназначен для взаимодействия сотрудника и пользователя. Стартовая страница личного кабинета сотрудника - </w:t>
      </w:r>
      <w:r>
        <w:lastRenderedPageBreak/>
        <w:t>«Управление клиентами».</w:t>
      </w:r>
    </w:p>
    <w:p w14:paraId="73960D40" w14:textId="77777777" w:rsidR="00342776" w:rsidRDefault="00FD5248">
      <w:pPr>
        <w:jc w:val="both"/>
      </w:pPr>
      <w:r>
        <w:t> </w:t>
      </w:r>
    </w:p>
    <w:p w14:paraId="5E875792" w14:textId="77777777" w:rsidR="00342776" w:rsidRDefault="00FD5248">
      <w:pPr>
        <w:jc w:val="both"/>
      </w:pPr>
      <w:r>
        <w:t>7.6.1. Управ</w:t>
      </w:r>
      <w:r w:rsidRPr="00806E14">
        <w:t>ление клиентами</w:t>
      </w:r>
    </w:p>
    <w:p w14:paraId="093757AE" w14:textId="77777777" w:rsidR="00342776" w:rsidRDefault="00FD5248">
      <w:pPr>
        <w:jc w:val="both"/>
      </w:pPr>
      <w:r>
        <w:t> </w:t>
      </w:r>
    </w:p>
    <w:p w14:paraId="2B2B674F" w14:textId="77777777" w:rsidR="00213697" w:rsidRDefault="00FD5248">
      <w:pPr>
        <w:jc w:val="both"/>
      </w:pPr>
      <w:r>
        <w:t>         Страница представляет собой перечень всех клиентов данного специалиста содержащихся в базе данных сайта.  Список содержит название компании</w:t>
      </w:r>
      <w:r w:rsidR="00213697">
        <w:t>, метку о количестве необработанных заявок</w:t>
      </w:r>
      <w:r>
        <w:t xml:space="preserve">, </w:t>
      </w:r>
      <w:r w:rsidR="004D0F2B">
        <w:t xml:space="preserve">ФИ контактного лица, </w:t>
      </w:r>
      <w:r w:rsidR="00213697">
        <w:t xml:space="preserve">телефон, </w:t>
      </w:r>
      <w:r w:rsidR="00213697">
        <w:rPr>
          <w:lang w:val="en-US"/>
        </w:rPr>
        <w:t>E</w:t>
      </w:r>
      <w:r w:rsidR="00213697" w:rsidRPr="00213697">
        <w:t>-</w:t>
      </w:r>
      <w:r w:rsidR="00213697">
        <w:rPr>
          <w:lang w:val="en-US"/>
        </w:rPr>
        <w:t>mail</w:t>
      </w:r>
      <w:r w:rsidR="00213697">
        <w:t xml:space="preserve">, </w:t>
      </w:r>
      <w:r w:rsidR="004D0F2B">
        <w:t>тип заказчика</w:t>
      </w:r>
      <w:r w:rsidR="00213697">
        <w:t>, ответственное лицо (выпадающий список, для смены ответственного лица) и кнопку «Редактировать», при нажатии на которую должно отображаться всплывающее окно с полями для редактирования данных (соответствует форме регистрации)</w:t>
      </w:r>
      <w:r>
        <w:t>.</w:t>
      </w:r>
    </w:p>
    <w:p w14:paraId="3B2704E9" w14:textId="77777777" w:rsidR="00213697" w:rsidRDefault="00097302">
      <w:pPr>
        <w:jc w:val="both"/>
      </w:pPr>
      <w:r>
        <w:tab/>
      </w:r>
      <w:r w:rsidR="00213697">
        <w:t xml:space="preserve">На странице необходимо реализовать поиск по названию компании. </w:t>
      </w:r>
    </w:p>
    <w:p w14:paraId="62F435DC" w14:textId="77777777" w:rsidR="00342776" w:rsidRDefault="00FD5248">
      <w:pPr>
        <w:jc w:val="both"/>
      </w:pPr>
      <w:r>
        <w:tab/>
        <w:t> </w:t>
      </w:r>
    </w:p>
    <w:p w14:paraId="4DC3233F" w14:textId="77777777" w:rsidR="00342776" w:rsidRDefault="00FD5248">
      <w:pPr>
        <w:jc w:val="both"/>
      </w:pPr>
      <w:r>
        <w:t>7.6.1.1. Страница клиента</w:t>
      </w:r>
    </w:p>
    <w:p w14:paraId="522BF80F" w14:textId="77777777" w:rsidR="00342776" w:rsidRDefault="00FD5248">
      <w:pPr>
        <w:jc w:val="both"/>
      </w:pPr>
      <w:r>
        <w:t> </w:t>
      </w:r>
    </w:p>
    <w:p w14:paraId="7BD83EEC" w14:textId="77777777" w:rsidR="00546A4D" w:rsidRDefault="00546A4D" w:rsidP="00546A4D">
      <w:pPr>
        <w:ind w:firstLine="708"/>
        <w:jc w:val="both"/>
      </w:pPr>
      <w:r>
        <w:t xml:space="preserve">Страница клиента должна содержать две вкладки – «Заказы» и «Документы». </w:t>
      </w:r>
    </w:p>
    <w:p w14:paraId="31F2DE05" w14:textId="176929A6" w:rsidR="00213697" w:rsidRDefault="00FD5248">
      <w:pPr>
        <w:jc w:val="both"/>
      </w:pPr>
      <w:r>
        <w:t xml:space="preserve">         </w:t>
      </w:r>
      <w:r w:rsidR="00546A4D">
        <w:t>Вкладка «Заказы» должна содержать полную информацию о клиенте</w:t>
      </w:r>
      <w:r w:rsidR="00413381">
        <w:t xml:space="preserve"> (информация должна располагаться в футере и содержать кнопку «Редактировать данные»)</w:t>
      </w:r>
      <w:r w:rsidR="00546A4D">
        <w:t xml:space="preserve"> и таблицу со списком</w:t>
      </w:r>
      <w:r>
        <w:t xml:space="preserve"> всех </w:t>
      </w:r>
      <w:r w:rsidR="00546A4D">
        <w:t>используемых конструкций,</w:t>
      </w:r>
      <w:r>
        <w:t xml:space="preserve"> датами их </w:t>
      </w:r>
      <w:r w:rsidR="00546A4D">
        <w:t>использования</w:t>
      </w:r>
      <w:r w:rsidR="00213697">
        <w:t>, адресами, стоимостями и статусом («Резерв до», «Забронировано», «В обработке» и «Завершено).</w:t>
      </w:r>
      <w:r w:rsidR="00546A4D">
        <w:t xml:space="preserve"> Для необработанных заявок, в графе «Управление» должны отображаться кнопки «Подтвердить» и «Отклонить». Для используемых конструкций в графе «Управление» необходимо отображать кнопку «</w:t>
      </w:r>
      <w:r w:rsidR="00271469">
        <w:t xml:space="preserve"> Отменить</w:t>
      </w:r>
      <w:r w:rsidR="00546A4D">
        <w:t xml:space="preserve">», при нажатии на которую должно появляться всплывающее окно с полем для ввода даты завершения использования и кнопкой «Подтвердить отмену». </w:t>
      </w:r>
    </w:p>
    <w:p w14:paraId="4D3C2A13" w14:textId="12107E9A" w:rsidR="00413381" w:rsidRDefault="00546A4D" w:rsidP="00546A4D">
      <w:pPr>
        <w:jc w:val="both"/>
      </w:pPr>
      <w:r>
        <w:tab/>
        <w:t xml:space="preserve">Вкладка </w:t>
      </w:r>
      <w:r w:rsidRPr="00D96016">
        <w:t>«Документы»</w:t>
      </w:r>
      <w:r>
        <w:t xml:space="preserve"> должна содержать документы по данному клиенту и отображать его </w:t>
      </w:r>
      <w:r w:rsidRPr="00C67ECD">
        <w:t>задолженность</w:t>
      </w:r>
      <w:r>
        <w:t xml:space="preserve">.  Документы должны храниться в разделах по месяцам. Для создания временного раздела пользователю должна быть доступна кнопка «Добавить период» при нажатии на которую должно появляться всплывающее окно с </w:t>
      </w:r>
      <w:r w:rsidR="00413381">
        <w:t>полем для выбора года (12</w:t>
      </w:r>
      <w:r w:rsidR="00C67ECD">
        <w:t xml:space="preserve"> папок по </w:t>
      </w:r>
      <w:r w:rsidR="00D96016">
        <w:t>месяцам</w:t>
      </w:r>
      <w:r w:rsidR="00413381">
        <w:t xml:space="preserve"> должны добавляться автоматически). </w:t>
      </w:r>
      <w:r w:rsidR="00D96016">
        <w:t>Пустые папки с месяцами</w:t>
      </w:r>
      <w:r w:rsidR="00E76451">
        <w:t xml:space="preserve"> должны выделяться серым цветом (см. приложение 2)</w:t>
      </w:r>
      <w:r w:rsidR="00D96016">
        <w:t>.</w:t>
      </w:r>
    </w:p>
    <w:p w14:paraId="182706F4" w14:textId="77777777" w:rsidR="00342776" w:rsidRDefault="00546A4D" w:rsidP="00546A4D">
      <w:pPr>
        <w:jc w:val="both"/>
      </w:pPr>
      <w:r>
        <w:t xml:space="preserve"> </w:t>
      </w:r>
      <w:r w:rsidR="00413381">
        <w:tab/>
      </w:r>
      <w:r>
        <w:t xml:space="preserve"> </w:t>
      </w:r>
      <w:r w:rsidR="00413381">
        <w:t xml:space="preserve">Для добавления документа пользователю должна быть доступна кнопка «Добавить документ», при нажатии на которую должно открываться окно для загрузки документа с компьютера. </w:t>
      </w:r>
    </w:p>
    <w:p w14:paraId="2C426F45" w14:textId="60173DB4" w:rsidR="00413381" w:rsidRDefault="00413381" w:rsidP="00546A4D">
      <w:pPr>
        <w:jc w:val="both"/>
      </w:pPr>
      <w:r>
        <w:tab/>
        <w:t>Для пользователя типа «Рекламное агентство» в таблицу должны быть добавлены поля «Детализированная задолженность» и «</w:t>
      </w:r>
      <w:r w:rsidR="00D15362">
        <w:t>Сюжет</w:t>
      </w:r>
      <w:r>
        <w:t>»</w:t>
      </w:r>
      <w:r w:rsidR="00D15362">
        <w:t xml:space="preserve"> (наименование субклиента)</w:t>
      </w:r>
      <w:r>
        <w:t>.  Папка «</w:t>
      </w:r>
      <w:r w:rsidR="00D15362">
        <w:t>Сюжет</w:t>
      </w:r>
      <w:r>
        <w:t>»</w:t>
      </w:r>
      <w:r w:rsidR="00D15362">
        <w:t xml:space="preserve"> </w:t>
      </w:r>
      <w:r>
        <w:t xml:space="preserve"> должна создаваться сотрудником. Для создания папки должна быть доступна кнопка «Добавить </w:t>
      </w:r>
      <w:r w:rsidR="00D15362">
        <w:t>сюжет</w:t>
      </w:r>
      <w:r>
        <w:t xml:space="preserve">». При нажатии на кнопку должно появляться всплывающее окно с полем для ввода названия </w:t>
      </w:r>
      <w:r w:rsidR="00D15362">
        <w:t>сюжета (наименование субклиента)</w:t>
      </w:r>
      <w:r>
        <w:t xml:space="preserve"> и кнопками «Добавить» и «Отмена».</w:t>
      </w:r>
      <w:r w:rsidR="00E76451">
        <w:t xml:space="preserve"> В папке субклиента должны быть доступны кнопки </w:t>
      </w:r>
      <w:r w:rsidR="00E76451">
        <w:lastRenderedPageBreak/>
        <w:t xml:space="preserve">для удаления и редактирования выбранного </w:t>
      </w:r>
      <w:r w:rsidR="00A41A39">
        <w:t>сюжета</w:t>
      </w:r>
      <w:r w:rsidR="00E76451">
        <w:t>.</w:t>
      </w:r>
      <w:r>
        <w:t xml:space="preserve"> </w:t>
      </w:r>
    </w:p>
    <w:p w14:paraId="0BB37F7D" w14:textId="77777777" w:rsidR="00342776" w:rsidRDefault="00FD5248">
      <w:pPr>
        <w:jc w:val="both"/>
      </w:pPr>
      <w:r>
        <w:t> </w:t>
      </w:r>
    </w:p>
    <w:p w14:paraId="002E9496" w14:textId="77777777" w:rsidR="00413381" w:rsidRDefault="00413381">
      <w:pPr>
        <w:jc w:val="both"/>
      </w:pPr>
    </w:p>
    <w:p w14:paraId="1606FE7C" w14:textId="77777777" w:rsidR="00342776" w:rsidRDefault="00FD5248">
      <w:pPr>
        <w:jc w:val="both"/>
      </w:pPr>
      <w:r>
        <w:t xml:space="preserve">7.6.2. </w:t>
      </w:r>
      <w:r w:rsidR="004D0F2B">
        <w:t>Управление конструкциями</w:t>
      </w:r>
    </w:p>
    <w:p w14:paraId="255D932C" w14:textId="77777777" w:rsidR="00342776" w:rsidRDefault="00FD5248">
      <w:pPr>
        <w:jc w:val="both"/>
      </w:pPr>
      <w:r>
        <w:t> </w:t>
      </w:r>
    </w:p>
    <w:p w14:paraId="11E3C2B4" w14:textId="6C861EB4" w:rsidR="00342776" w:rsidRDefault="00FD5248">
      <w:pPr>
        <w:jc w:val="both"/>
      </w:pPr>
      <w:r>
        <w:t>         Страница должна содержать перечень всех конструкций и фильтры описанные в разделе 6.2</w:t>
      </w:r>
      <w:proofErr w:type="gramStart"/>
      <w:r>
        <w:t>.</w:t>
      </w:r>
      <w:r w:rsidR="00282540">
        <w:t xml:space="preserve"> </w:t>
      </w:r>
      <w:r w:rsidR="000E34A0">
        <w:rPr>
          <w:b/>
          <w:i/>
        </w:rPr>
        <w:t>.</w:t>
      </w:r>
      <w:proofErr w:type="gramEnd"/>
      <w:r w:rsidR="000E34A0">
        <w:rPr>
          <w:b/>
          <w:i/>
        </w:rPr>
        <w:t xml:space="preserve"> </w:t>
      </w:r>
      <w:r>
        <w:t xml:space="preserve">Список конструкций должен содержать </w:t>
      </w:r>
      <w:r w:rsidR="000E34A0">
        <w:t>название</w:t>
      </w:r>
      <w:r>
        <w:t xml:space="preserve"> РК, адрес,</w:t>
      </w:r>
      <w:r w:rsidR="00E76451">
        <w:t xml:space="preserve"> </w:t>
      </w:r>
      <w:r w:rsidR="00D96016">
        <w:t>размер,</w:t>
      </w:r>
      <w:r>
        <w:t xml:space="preserve"> стоимость, метку занятости</w:t>
      </w:r>
      <w:r w:rsidR="00852FD5">
        <w:t>, кнопку «Подробнее»,</w:t>
      </w:r>
      <w:r w:rsidR="000E34A0">
        <w:t xml:space="preserve"> метку для выбора конструкции</w:t>
      </w:r>
      <w:r w:rsidR="00852FD5">
        <w:t xml:space="preserve"> и поле «в</w:t>
      </w:r>
      <w:r w:rsidR="00D96016">
        <w:t xml:space="preserve"> корзине</w:t>
      </w:r>
      <w:r w:rsidR="00852FD5">
        <w:t>»</w:t>
      </w:r>
      <w:r>
        <w:t>.</w:t>
      </w:r>
      <w:r w:rsidR="000E34A0">
        <w:t xml:space="preserve"> Так же, на странице должны быть кнопки «Купить»</w:t>
      </w:r>
      <w:r w:rsidR="0021095B">
        <w:t xml:space="preserve"> </w:t>
      </w:r>
      <w:r w:rsidR="000E34A0">
        <w:t>для перехода в корзину</w:t>
      </w:r>
      <w:r w:rsidR="0021095B">
        <w:t xml:space="preserve"> (</w:t>
      </w:r>
      <w:r w:rsidR="0021095B" w:rsidRPr="0021095B">
        <w:rPr>
          <w:b/>
          <w:i/>
        </w:rPr>
        <w:t>подробное описание в разделе 6.2.2</w:t>
      </w:r>
      <w:r w:rsidR="0021095B">
        <w:t>)</w:t>
      </w:r>
      <w:r w:rsidR="000E34A0">
        <w:t xml:space="preserve"> и </w:t>
      </w:r>
      <w:r w:rsidR="00097302">
        <w:t xml:space="preserve"> </w:t>
      </w:r>
      <w:r w:rsidR="00097302" w:rsidRPr="00FE00CE">
        <w:t>«Сводка» при нажатии</w:t>
      </w:r>
      <w:r w:rsidR="00097302">
        <w:t xml:space="preserve"> на которую пользователь должен </w:t>
      </w:r>
      <w:r w:rsidR="000E34A0">
        <w:t>переходить на страницу «Сводка»</w:t>
      </w:r>
      <w:r w:rsidR="00097302">
        <w:t xml:space="preserve">. </w:t>
      </w:r>
    </w:p>
    <w:p w14:paraId="69B13686" w14:textId="034EC542" w:rsidR="00342776" w:rsidRDefault="00FD5248">
      <w:pPr>
        <w:jc w:val="both"/>
      </w:pPr>
      <w:r>
        <w:t xml:space="preserve">         При нажатии на </w:t>
      </w:r>
      <w:r w:rsidR="000E34A0">
        <w:t>кнопку «Подробнее»</w:t>
      </w:r>
      <w:r>
        <w:t xml:space="preserve"> пользователь должен перейти на страницу этой конструкции.</w:t>
      </w:r>
      <w:r w:rsidR="00FE00CE">
        <w:t xml:space="preserve"> При возврате на страницу с фильтром, </w:t>
      </w:r>
      <w:r w:rsidR="00A41A39">
        <w:t>параметры фильтра и история отбора должна сохраняться</w:t>
      </w:r>
      <w:r w:rsidR="00FE00CE">
        <w:t>.</w:t>
      </w:r>
    </w:p>
    <w:p w14:paraId="7054DDB8" w14:textId="04E60E73" w:rsidR="00852FD5" w:rsidRDefault="00852FD5">
      <w:pPr>
        <w:jc w:val="both"/>
      </w:pPr>
      <w:r>
        <w:tab/>
        <w:t>Страница, так же, должна содержать кнопку «Отчет» (описание - раздел 7.6.4).</w:t>
      </w:r>
    </w:p>
    <w:p w14:paraId="4E85A94A" w14:textId="77777777" w:rsidR="00342776" w:rsidRDefault="00FD5248">
      <w:pPr>
        <w:jc w:val="both"/>
      </w:pPr>
      <w:r>
        <w:t> </w:t>
      </w:r>
      <w:r w:rsidR="00BD4324">
        <w:tab/>
      </w:r>
    </w:p>
    <w:p w14:paraId="78BC6A53" w14:textId="08C511C5" w:rsidR="000E34A0" w:rsidRDefault="000E34A0">
      <w:pPr>
        <w:jc w:val="both"/>
      </w:pPr>
      <w:r>
        <w:t>7.6.</w:t>
      </w:r>
      <w:r w:rsidR="0021095B">
        <w:t>2.1</w:t>
      </w:r>
      <w:r>
        <w:t xml:space="preserve"> Список </w:t>
      </w:r>
      <w:r w:rsidR="00FE00CE">
        <w:t>клиентов</w:t>
      </w:r>
    </w:p>
    <w:p w14:paraId="6F47E850" w14:textId="77777777" w:rsidR="000E34A0" w:rsidRDefault="000E34A0">
      <w:pPr>
        <w:jc w:val="both"/>
      </w:pPr>
    </w:p>
    <w:p w14:paraId="34A83023" w14:textId="74B97254" w:rsidR="0021095B" w:rsidRDefault="000E34A0">
      <w:pPr>
        <w:jc w:val="both"/>
      </w:pPr>
      <w:r>
        <w:tab/>
        <w:t>Окно должно содержать список содержащий название компании, контактное лицо</w:t>
      </w:r>
      <w:r w:rsidR="00FE00CE">
        <w:t>, телефон, е-мейл</w:t>
      </w:r>
      <w:r>
        <w:t xml:space="preserve"> и тип клиента</w:t>
      </w:r>
      <w:r w:rsidR="00FE00CE">
        <w:t>, ответственного</w:t>
      </w:r>
      <w:r>
        <w:t xml:space="preserve">. Для управления клиентами необходимо реализовать кнопки «Добавить нового клиента», «Редактировать клиента» и «Удалить клиента». При нажатии на кнопку «Добавить клиента» должно появляться всплывающее окно «Добавить новую компанию» (форма соответствует окну «Регистрация»). При нажатии на кнопку «Редактировать клиента» должно появляться всплывающее окно «Изменить данные компании» (форма соответствует окну «Регистрация») с заполненными полями. При удалении клиента должно появляться всплывающее окно </w:t>
      </w:r>
      <w:r w:rsidR="0021095B">
        <w:t xml:space="preserve">с кнопками «Удалить» </w:t>
      </w:r>
      <w:r w:rsidR="00FE00CE">
        <w:t>и</w:t>
      </w:r>
      <w:r w:rsidR="0021095B">
        <w:t xml:space="preserve"> «Отмена». </w:t>
      </w:r>
    </w:p>
    <w:p w14:paraId="334B77EC" w14:textId="77777777" w:rsidR="000E34A0" w:rsidRDefault="0021095B">
      <w:pPr>
        <w:jc w:val="both"/>
      </w:pPr>
      <w:r>
        <w:tab/>
        <w:t>Окно «Список компаний» должно содержать кнопки «Купить» (для перехода к оформлению заказа») и «Отмена».</w:t>
      </w:r>
      <w:r w:rsidR="000E34A0">
        <w:t xml:space="preserve"> </w:t>
      </w:r>
    </w:p>
    <w:p w14:paraId="71445DF7" w14:textId="77777777" w:rsidR="00342776" w:rsidRDefault="00FD5248">
      <w:pPr>
        <w:jc w:val="both"/>
      </w:pPr>
      <w:r>
        <w:t> </w:t>
      </w:r>
    </w:p>
    <w:p w14:paraId="66D5C6A3" w14:textId="77777777" w:rsidR="0021095B" w:rsidRDefault="0021095B">
      <w:pPr>
        <w:jc w:val="both"/>
      </w:pPr>
    </w:p>
    <w:p w14:paraId="3232496F" w14:textId="77777777" w:rsidR="00342776" w:rsidRPr="00661308" w:rsidRDefault="00FD5248">
      <w:pPr>
        <w:jc w:val="both"/>
      </w:pPr>
      <w:r w:rsidRPr="00FE00CE">
        <w:t>7.6.2.</w:t>
      </w:r>
      <w:r w:rsidR="0021095B" w:rsidRPr="00FE00CE">
        <w:t>2</w:t>
      </w:r>
      <w:r w:rsidRPr="00FE00CE">
        <w:t>. Страница конструкци</w:t>
      </w:r>
      <w:r w:rsidRPr="00661308">
        <w:t>и</w:t>
      </w:r>
    </w:p>
    <w:p w14:paraId="4E380895" w14:textId="77777777" w:rsidR="00342776" w:rsidRPr="00A41F61" w:rsidRDefault="00FD5248">
      <w:pPr>
        <w:jc w:val="both"/>
      </w:pPr>
      <w:r w:rsidRPr="00A41F61">
        <w:t> </w:t>
      </w:r>
    </w:p>
    <w:p w14:paraId="56AE0D20" w14:textId="77777777" w:rsidR="00342776" w:rsidRDefault="00FD5248">
      <w:pPr>
        <w:jc w:val="both"/>
      </w:pPr>
      <w:r w:rsidRPr="00FE00CE">
        <w:t>         Страница должна содержать подробную информацию о конструкции и сетку занятости с перечнем всех клиентов, бронировавших данную РК.</w:t>
      </w:r>
    </w:p>
    <w:p w14:paraId="6E3A6C06" w14:textId="77777777" w:rsidR="00097302" w:rsidRDefault="00097302">
      <w:pPr>
        <w:jc w:val="both"/>
      </w:pPr>
    </w:p>
    <w:p w14:paraId="524F157E" w14:textId="77777777" w:rsidR="00097302" w:rsidRDefault="0021095B">
      <w:pPr>
        <w:jc w:val="both"/>
      </w:pPr>
      <w:r>
        <w:t>7.6.2.3</w:t>
      </w:r>
      <w:r w:rsidR="00097302">
        <w:t>. Сводка</w:t>
      </w:r>
    </w:p>
    <w:p w14:paraId="3EF87198" w14:textId="77777777" w:rsidR="00342776" w:rsidRDefault="00FD5248">
      <w:pPr>
        <w:jc w:val="both"/>
      </w:pPr>
      <w:r>
        <w:t> </w:t>
      </w:r>
      <w:r w:rsidR="00097302">
        <w:tab/>
      </w:r>
    </w:p>
    <w:p w14:paraId="5C2AA07F" w14:textId="77777777" w:rsidR="00097302" w:rsidRDefault="00097302">
      <w:pPr>
        <w:jc w:val="both"/>
      </w:pPr>
      <w:r>
        <w:tab/>
        <w:t>Страница</w:t>
      </w:r>
      <w:r w:rsidR="0021095B">
        <w:t xml:space="preserve"> должна </w:t>
      </w:r>
      <w:r>
        <w:t>содерж</w:t>
      </w:r>
      <w:r w:rsidR="0021095B">
        <w:t>ать</w:t>
      </w:r>
      <w:r>
        <w:t xml:space="preserve"> детальную информацию (в графическом виде) по занятости всех отобранных конструкций в период за 12 месяцев. </w:t>
      </w:r>
    </w:p>
    <w:p w14:paraId="6A5BFE87" w14:textId="6BA4838D" w:rsidR="0021095B" w:rsidRPr="00852FD5" w:rsidRDefault="00BD4324">
      <w:pPr>
        <w:jc w:val="both"/>
      </w:pPr>
      <w:r>
        <w:tab/>
        <w:t xml:space="preserve">Таблица должна содержать поля «адрес», </w:t>
      </w:r>
      <w:r w:rsidR="0021095B">
        <w:t xml:space="preserve">кнопку «Подробнее» (для </w:t>
      </w:r>
      <w:r w:rsidR="0021095B">
        <w:lastRenderedPageBreak/>
        <w:t xml:space="preserve">перехода на страницу конструкции») </w:t>
      </w:r>
      <w:r>
        <w:t>и информацию о занятости конструкции на 12 месяцев. Занятость должна выводиться путем закрашивания ячеек месяцев различными цветами</w:t>
      </w:r>
      <w:r w:rsidR="0021095B">
        <w:t xml:space="preserve"> пропорционально количеству занятых дней</w:t>
      </w:r>
      <w:r>
        <w:t xml:space="preserve"> (</w:t>
      </w:r>
      <w:r w:rsidR="007B38C2">
        <w:t xml:space="preserve">цвет для клиента присваивается случайным образом). </w:t>
      </w:r>
      <w:r w:rsidR="0021095B">
        <w:t>Занятая конструкция должна закрашиваться сплошным цветом, зарезервированная конструкция должна закрашиваться штриховкой. При наведении курсора на ячейку должно отображаться всплывающее окно содержащее наименование клиента,</w:t>
      </w:r>
      <w:r w:rsidR="00FE00CE" w:rsidRPr="00FE00CE">
        <w:t xml:space="preserve"> </w:t>
      </w:r>
      <w:r w:rsidR="00FE00CE">
        <w:t>менеджера</w:t>
      </w:r>
      <w:r w:rsidR="0021095B">
        <w:t xml:space="preserve"> тематику, тип рекламы, и точные даты использования.</w:t>
      </w:r>
      <w:r w:rsidR="00661308">
        <w:t xml:space="preserve"> </w:t>
      </w:r>
      <w:r w:rsidR="00852FD5">
        <w:t>Должна быть реализована в</w:t>
      </w:r>
      <w:r w:rsidR="00661308">
        <w:t>озможность просмотра предыдущего года и будущего</w:t>
      </w:r>
      <w:r w:rsidR="00852FD5">
        <w:t>. На странице должна отображаться информация за 12 месяцев. Для перехода на предыдущие</w:t>
      </w:r>
      <w:r w:rsidR="00852FD5" w:rsidRPr="00852FD5">
        <w:t>/</w:t>
      </w:r>
      <w:r w:rsidR="00852FD5">
        <w:t>следующие периоды должны быть реализованы кнопки (стрелки) вправо</w:t>
      </w:r>
      <w:r w:rsidR="00852FD5" w:rsidRPr="00852FD5">
        <w:t>/</w:t>
      </w:r>
      <w:r w:rsidR="00852FD5">
        <w:t xml:space="preserve">влево. </w:t>
      </w:r>
    </w:p>
    <w:p w14:paraId="66406B70" w14:textId="77777777" w:rsidR="008C2779" w:rsidRDefault="008C2779">
      <w:pPr>
        <w:jc w:val="both"/>
      </w:pPr>
      <w:r>
        <w:tab/>
        <w:t xml:space="preserve">Страница должна содержать кнопку «Вернуться назад к фильтру» для возврата в предыдущий раздел. </w:t>
      </w:r>
    </w:p>
    <w:p w14:paraId="5066A531" w14:textId="77777777" w:rsidR="00342776" w:rsidRDefault="0021095B">
      <w:pPr>
        <w:jc w:val="both"/>
      </w:pPr>
      <w:r>
        <w:t xml:space="preserve"> </w:t>
      </w:r>
      <w:r w:rsidR="00FD5248">
        <w:t> </w:t>
      </w:r>
    </w:p>
    <w:p w14:paraId="0CDC2C29" w14:textId="77777777" w:rsidR="00342776" w:rsidRDefault="00FD5248">
      <w:pPr>
        <w:jc w:val="both"/>
      </w:pPr>
      <w:r>
        <w:t>7.6.7.1. Форма бронирования</w:t>
      </w:r>
      <w:r w:rsidR="008C2779">
        <w:t xml:space="preserve"> (корзина для сотрудника)</w:t>
      </w:r>
    </w:p>
    <w:p w14:paraId="7596CED3" w14:textId="77777777" w:rsidR="00342776" w:rsidRDefault="00FD5248">
      <w:pPr>
        <w:jc w:val="both"/>
      </w:pPr>
      <w:r>
        <w:t xml:space="preserve">         </w:t>
      </w:r>
    </w:p>
    <w:p w14:paraId="35895BC1" w14:textId="77777777" w:rsidR="00342776" w:rsidRDefault="00FD5248">
      <w:pPr>
        <w:jc w:val="both"/>
      </w:pPr>
      <w:r>
        <w:t xml:space="preserve">         Представляет собой страницу с подробным описанием выбранных конструкций и полями для выбора дат. </w:t>
      </w:r>
      <w:r w:rsidR="008C2779">
        <w:t>Подробное описание в разделах 6.2.1 и 6.2.2.</w:t>
      </w:r>
    </w:p>
    <w:p w14:paraId="7191D28D" w14:textId="77777777" w:rsidR="00342776" w:rsidRDefault="00FD5248">
      <w:pPr>
        <w:jc w:val="both"/>
      </w:pPr>
      <w:r>
        <w:t> </w:t>
      </w:r>
    </w:p>
    <w:p w14:paraId="02476A74" w14:textId="77777777" w:rsidR="008C2779" w:rsidRDefault="008C2779">
      <w:pPr>
        <w:jc w:val="both"/>
      </w:pPr>
    </w:p>
    <w:p w14:paraId="08CBA81B" w14:textId="77777777" w:rsidR="00342776" w:rsidRDefault="00FD5248">
      <w:pPr>
        <w:jc w:val="both"/>
      </w:pPr>
      <w:r>
        <w:t> </w:t>
      </w:r>
    </w:p>
    <w:p w14:paraId="07FCBDA0" w14:textId="77777777" w:rsidR="00342776" w:rsidRDefault="00FD5248">
      <w:pPr>
        <w:jc w:val="both"/>
      </w:pPr>
      <w:r>
        <w:t>7.6.4. Формирование отчетов</w:t>
      </w:r>
      <w:r w:rsidR="00404B14">
        <w:t xml:space="preserve"> </w:t>
      </w:r>
    </w:p>
    <w:p w14:paraId="060354DF" w14:textId="77777777" w:rsidR="00C67ECD" w:rsidRDefault="00C67ECD">
      <w:pPr>
        <w:jc w:val="both"/>
      </w:pPr>
    </w:p>
    <w:p w14:paraId="48DBAA9C" w14:textId="3A6AAF53" w:rsidR="00C67ECD" w:rsidRDefault="00C67ECD">
      <w:pPr>
        <w:jc w:val="both"/>
      </w:pPr>
      <w:r>
        <w:tab/>
        <w:t xml:space="preserve">Скачивание отчета должно происходить по нажатию на кнопку «Отчет» на странице «Управление конструкциями». Отчет должен формироваться на основании </w:t>
      </w:r>
      <w:r w:rsidR="00661308">
        <w:t>фильтра данных</w:t>
      </w:r>
      <w:r>
        <w:t xml:space="preserve">. </w:t>
      </w:r>
    </w:p>
    <w:p w14:paraId="2E2CED11" w14:textId="47E520CB" w:rsidR="00342776" w:rsidRPr="007563D9" w:rsidRDefault="00FD5248">
      <w:pPr>
        <w:jc w:val="both"/>
      </w:pPr>
      <w:r>
        <w:t> </w:t>
      </w:r>
      <w:r w:rsidRPr="007563D9">
        <w:tab/>
        <w:t>После нажатия на кнопку «</w:t>
      </w:r>
      <w:r w:rsidR="00661308">
        <w:t>О</w:t>
      </w:r>
      <w:r w:rsidRPr="007563D9">
        <w:t>тчет» должно</w:t>
      </w:r>
      <w:r w:rsidR="007563D9">
        <w:t xml:space="preserve"> отоб</w:t>
      </w:r>
      <w:r w:rsidR="00C13BF9">
        <w:t xml:space="preserve">разиться всплывающее окно «Тип отчета» (по </w:t>
      </w:r>
      <w:r w:rsidR="00661308">
        <w:t>занятости</w:t>
      </w:r>
      <w:r w:rsidR="00C13BF9" w:rsidRPr="00C13BF9">
        <w:t>/</w:t>
      </w:r>
      <w:r w:rsidR="00C13BF9">
        <w:t xml:space="preserve">по статусу) </w:t>
      </w:r>
      <w:r w:rsidR="007563D9">
        <w:t>и кнопкой «Скачать». После нажатия кнопки «Скачать» должно</w:t>
      </w:r>
      <w:r w:rsidRPr="007563D9">
        <w:t xml:space="preserve"> начаться формирование и скачивание отчета</w:t>
      </w:r>
      <w:r w:rsidR="00C67ECD" w:rsidRPr="007563D9">
        <w:t xml:space="preserve"> в формате </w:t>
      </w:r>
      <w:proofErr w:type="spellStart"/>
      <w:r w:rsidR="00C67ECD" w:rsidRPr="007563D9">
        <w:rPr>
          <w:lang w:val="en-US"/>
        </w:rPr>
        <w:t>xls</w:t>
      </w:r>
      <w:proofErr w:type="spellEnd"/>
      <w:r w:rsidRPr="007563D9">
        <w:t xml:space="preserve"> на компьютер пользователя. </w:t>
      </w:r>
    </w:p>
    <w:p w14:paraId="0C8F7DE5" w14:textId="77777777" w:rsidR="00342776" w:rsidRPr="007563D9" w:rsidRDefault="00FD5248">
      <w:pPr>
        <w:jc w:val="both"/>
      </w:pPr>
      <w:r w:rsidRPr="007563D9">
        <w:tab/>
      </w:r>
      <w:r w:rsidRPr="00852FD5">
        <w:t>Отчет должен соответствовать формату, приведенному в приложении 1.</w:t>
      </w:r>
      <w:r w:rsidRPr="007563D9">
        <w:t xml:space="preserve"> </w:t>
      </w:r>
    </w:p>
    <w:p w14:paraId="77DD7010" w14:textId="3C27E536" w:rsidR="00342776" w:rsidRPr="007563D9" w:rsidRDefault="00AD2BA4">
      <w:pPr>
        <w:jc w:val="both"/>
      </w:pPr>
      <w:r w:rsidRPr="007563D9">
        <w:tab/>
        <w:t>Коэффициент занятости формируется с учетом отчетного периода</w:t>
      </w:r>
      <w:r w:rsidR="00A305DD" w:rsidRPr="007563D9">
        <w:t xml:space="preserve"> (выбор через </w:t>
      </w:r>
      <w:r w:rsidR="00661308">
        <w:t>фильтр</w:t>
      </w:r>
      <w:r w:rsidR="00A305DD" w:rsidRPr="007563D9">
        <w:t>)</w:t>
      </w:r>
      <w:r w:rsidRPr="007563D9">
        <w:t>:</w:t>
      </w:r>
    </w:p>
    <w:p w14:paraId="052106A9" w14:textId="77777777" w:rsidR="00AD2BA4" w:rsidRPr="007563D9" w:rsidRDefault="00AD2BA4">
      <w:pPr>
        <w:jc w:val="both"/>
      </w:pPr>
      <w:r w:rsidRPr="007563D9">
        <w:t>- ежемесячный – 1 месяц;</w:t>
      </w:r>
    </w:p>
    <w:p w14:paraId="5F0923C9" w14:textId="77777777" w:rsidR="00AD2BA4" w:rsidRPr="007563D9" w:rsidRDefault="00AD2BA4">
      <w:pPr>
        <w:jc w:val="both"/>
      </w:pPr>
      <w:r w:rsidRPr="007563D9">
        <w:t>- ежеквартальный – 3 месяца;</w:t>
      </w:r>
    </w:p>
    <w:p w14:paraId="7CAEBE2B" w14:textId="77777777" w:rsidR="00AD2BA4" w:rsidRPr="007563D9" w:rsidRDefault="00AD2BA4">
      <w:pPr>
        <w:jc w:val="both"/>
      </w:pPr>
      <w:r w:rsidRPr="007563D9">
        <w:t xml:space="preserve">- годовой – 12 месяцев. </w:t>
      </w:r>
    </w:p>
    <w:p w14:paraId="56C263E4" w14:textId="77777777" w:rsidR="00AD2BA4" w:rsidRPr="007563D9" w:rsidRDefault="00AD2BA4" w:rsidP="00AB6191">
      <w:pPr>
        <w:ind w:firstLine="708"/>
        <w:jc w:val="both"/>
        <w:rPr>
          <w:b/>
          <w:i/>
        </w:rPr>
      </w:pPr>
      <w:r w:rsidRPr="007563D9">
        <w:rPr>
          <w:b/>
          <w:i/>
        </w:rPr>
        <w:t>Коэ</w:t>
      </w:r>
      <w:r w:rsidR="00AB6191" w:rsidRPr="007563D9">
        <w:rPr>
          <w:b/>
          <w:i/>
        </w:rPr>
        <w:t xml:space="preserve">ффициент занятости по одной рекламной </w:t>
      </w:r>
      <w:r w:rsidR="00A305DD" w:rsidRPr="007563D9">
        <w:rPr>
          <w:b/>
          <w:i/>
        </w:rPr>
        <w:t>конструкции</w:t>
      </w:r>
      <w:r w:rsidR="00AB6191" w:rsidRPr="007563D9">
        <w:rPr>
          <w:b/>
          <w:i/>
        </w:rPr>
        <w:t xml:space="preserve"> рассчитывается по формуле:</w:t>
      </w:r>
    </w:p>
    <w:p w14:paraId="7A7F0DCC" w14:textId="3A873128" w:rsidR="00AB6191" w:rsidRPr="007563D9" w:rsidRDefault="00AB6191" w:rsidP="00AB6191">
      <w:pPr>
        <w:ind w:firstLine="708"/>
        <w:jc w:val="both"/>
      </w:pPr>
      <w:r w:rsidRPr="007563D9">
        <w:t xml:space="preserve">Количество занятых </w:t>
      </w:r>
      <w:r w:rsidR="00852FD5">
        <w:t>дней</w:t>
      </w:r>
      <w:r w:rsidRPr="007563D9">
        <w:t xml:space="preserve">/общее количество </w:t>
      </w:r>
      <w:r w:rsidR="00101E91" w:rsidRPr="00101E91">
        <w:rPr>
          <w:highlight w:val="yellow"/>
        </w:rPr>
        <w:t>дней</w:t>
      </w:r>
      <w:r w:rsidRPr="007563D9">
        <w:t xml:space="preserve"> в отчетном периоде * 100 = К.</w:t>
      </w:r>
    </w:p>
    <w:p w14:paraId="7741417E" w14:textId="77777777" w:rsidR="00AD2BA4" w:rsidRPr="007563D9" w:rsidRDefault="00AB6191">
      <w:pPr>
        <w:jc w:val="both"/>
        <w:rPr>
          <w:b/>
          <w:i/>
        </w:rPr>
      </w:pPr>
      <w:r w:rsidRPr="007563D9">
        <w:tab/>
      </w:r>
      <w:r w:rsidRPr="007563D9">
        <w:rPr>
          <w:b/>
          <w:i/>
        </w:rPr>
        <w:t xml:space="preserve">Коэффициент занятости по группе рекламных конструкций </w:t>
      </w:r>
      <w:r w:rsidRPr="007563D9">
        <w:rPr>
          <w:b/>
          <w:i/>
        </w:rPr>
        <w:lastRenderedPageBreak/>
        <w:t>рассчитывается по следующим формулам:</w:t>
      </w:r>
    </w:p>
    <w:p w14:paraId="1D7A7EAE" w14:textId="14FC6744" w:rsidR="00AB6191" w:rsidRPr="007563D9" w:rsidRDefault="00AB6191" w:rsidP="00AB6191">
      <w:pPr>
        <w:pStyle w:val="af6"/>
        <w:numPr>
          <w:ilvl w:val="0"/>
          <w:numId w:val="1"/>
        </w:numPr>
        <w:jc w:val="both"/>
      </w:pPr>
      <w:r w:rsidRPr="007563D9">
        <w:t>Ежемесячный коэффициент</w:t>
      </w:r>
      <w:r w:rsidR="00101E91">
        <w:t xml:space="preserve"> (ЕК)</w:t>
      </w:r>
      <w:r w:rsidRPr="007563D9">
        <w:t>:</w:t>
      </w:r>
    </w:p>
    <w:p w14:paraId="7F5A8F15" w14:textId="77777777" w:rsidR="00AB6191" w:rsidRPr="007563D9" w:rsidRDefault="00AB6191" w:rsidP="00AB6191">
      <w:pPr>
        <w:pStyle w:val="af6"/>
        <w:jc w:val="both"/>
      </w:pPr>
    </w:p>
    <w:p w14:paraId="50300978" w14:textId="05B90F43" w:rsidR="00AB6191" w:rsidRPr="007563D9" w:rsidRDefault="00AB6191" w:rsidP="00AB6191">
      <w:pPr>
        <w:pStyle w:val="af6"/>
        <w:jc w:val="both"/>
      </w:pPr>
      <w:r w:rsidRPr="007563D9">
        <w:t>Общее количество занятых РК/общее количество РК в группе</w:t>
      </w:r>
      <w:r w:rsidR="00CA3167" w:rsidRPr="007563D9">
        <w:t xml:space="preserve"> *100</w:t>
      </w:r>
      <w:r w:rsidRPr="007563D9">
        <w:t xml:space="preserve"> = </w:t>
      </w:r>
      <w:r w:rsidR="00101E91">
        <w:t>Е</w:t>
      </w:r>
      <w:r w:rsidRPr="007563D9">
        <w:t xml:space="preserve">К </w:t>
      </w:r>
      <w:r w:rsidR="00101E91">
        <w:t>%</w:t>
      </w:r>
    </w:p>
    <w:p w14:paraId="5DE82FB6" w14:textId="77777777" w:rsidR="00AB6191" w:rsidRPr="007563D9" w:rsidRDefault="00AB6191" w:rsidP="00AB6191">
      <w:pPr>
        <w:pStyle w:val="af6"/>
        <w:jc w:val="both"/>
      </w:pPr>
    </w:p>
    <w:p w14:paraId="2F7B4145" w14:textId="77777777" w:rsidR="00AB6191" w:rsidRPr="007563D9" w:rsidRDefault="00AB6191" w:rsidP="00AB6191">
      <w:pPr>
        <w:pStyle w:val="af6"/>
        <w:numPr>
          <w:ilvl w:val="0"/>
          <w:numId w:val="1"/>
        </w:numPr>
        <w:jc w:val="both"/>
      </w:pPr>
      <w:r w:rsidRPr="007563D9">
        <w:t>Ежеквартальный коэффициент:</w:t>
      </w:r>
    </w:p>
    <w:p w14:paraId="2683B9FA" w14:textId="77777777" w:rsidR="00AB6191" w:rsidRPr="007563D9" w:rsidRDefault="00AB6191" w:rsidP="00AB6191">
      <w:pPr>
        <w:pStyle w:val="af6"/>
        <w:jc w:val="both"/>
      </w:pPr>
    </w:p>
    <w:p w14:paraId="2682715B" w14:textId="7D6AAD2F" w:rsidR="00AB6191" w:rsidRPr="007563D9" w:rsidRDefault="00AB6191" w:rsidP="00AB6191">
      <w:pPr>
        <w:pStyle w:val="af6"/>
        <w:jc w:val="both"/>
      </w:pPr>
      <w:r w:rsidRPr="007563D9">
        <w:t>О</w:t>
      </w:r>
      <w:r w:rsidRPr="000D7895">
        <w:t xml:space="preserve">бщая сумма </w:t>
      </w:r>
      <w:r w:rsidR="00101E91">
        <w:t>РК</w:t>
      </w:r>
      <w:r w:rsidRPr="000D7895">
        <w:t xml:space="preserve">, занятых за 3 месяца/3 = среднее значение занятых </w:t>
      </w:r>
      <w:r w:rsidR="00101E91">
        <w:t>РК</w:t>
      </w:r>
      <w:r w:rsidRPr="000D7895">
        <w:t xml:space="preserve"> за период (в штуках).</w:t>
      </w:r>
    </w:p>
    <w:p w14:paraId="7543791C" w14:textId="77777777" w:rsidR="00AB6191" w:rsidRPr="007563D9" w:rsidRDefault="00AB6191" w:rsidP="00AB6191">
      <w:pPr>
        <w:pStyle w:val="af6"/>
        <w:jc w:val="both"/>
      </w:pPr>
    </w:p>
    <w:p w14:paraId="388A2B32" w14:textId="1063B92C" w:rsidR="00AB6191" w:rsidRPr="007563D9" w:rsidRDefault="00AB6191" w:rsidP="00AB6191">
      <w:pPr>
        <w:pStyle w:val="af6"/>
        <w:jc w:val="both"/>
      </w:pPr>
      <w:r w:rsidRPr="007563D9">
        <w:t xml:space="preserve">Общая сумма </w:t>
      </w:r>
      <w:r w:rsidR="00101E91">
        <w:t>РК</w:t>
      </w:r>
      <w:r w:rsidRPr="007563D9">
        <w:t xml:space="preserve"> в группе за 3 месяца/3 = среднее значение имеющихся </w:t>
      </w:r>
      <w:r w:rsidR="00101E91">
        <w:t>РК в группе</w:t>
      </w:r>
      <w:r w:rsidRPr="007563D9">
        <w:t xml:space="preserve"> (занятых + свободных)</w:t>
      </w:r>
      <w:r w:rsidR="00A578F6">
        <w:t xml:space="preserve"> (в штуках)</w:t>
      </w:r>
      <w:r w:rsidRPr="007563D9">
        <w:t xml:space="preserve">. </w:t>
      </w:r>
    </w:p>
    <w:p w14:paraId="27A7F91A" w14:textId="77777777" w:rsidR="00AB6191" w:rsidRPr="007563D9" w:rsidRDefault="00AB6191" w:rsidP="00AB6191">
      <w:pPr>
        <w:pStyle w:val="af6"/>
        <w:jc w:val="both"/>
      </w:pPr>
    </w:p>
    <w:p w14:paraId="720C2F69" w14:textId="1BDE7917" w:rsidR="00AB6191" w:rsidRPr="007563D9" w:rsidRDefault="00AB6191" w:rsidP="00AB6191">
      <w:pPr>
        <w:pStyle w:val="af6"/>
        <w:jc w:val="both"/>
      </w:pPr>
      <w:r w:rsidRPr="007563D9">
        <w:t xml:space="preserve">Среднее значение занятых </w:t>
      </w:r>
      <w:r w:rsidR="00101E91">
        <w:t>РК в группе</w:t>
      </w:r>
      <w:r w:rsidRPr="007563D9">
        <w:t xml:space="preserve">/среднее значение имеющихся </w:t>
      </w:r>
      <w:r w:rsidR="00101E91">
        <w:t>РК в группе</w:t>
      </w:r>
      <w:r w:rsidRPr="007563D9">
        <w:t xml:space="preserve"> </w:t>
      </w:r>
      <w:r w:rsidR="00CA3167" w:rsidRPr="007563D9">
        <w:t>* 100</w:t>
      </w:r>
      <w:r w:rsidRPr="007563D9">
        <w:t xml:space="preserve">= среднее значение коэффициента занятости по группе. </w:t>
      </w:r>
    </w:p>
    <w:p w14:paraId="5883CE99" w14:textId="77777777" w:rsidR="00AB6191" w:rsidRPr="007563D9" w:rsidRDefault="00AB6191" w:rsidP="00AB6191">
      <w:pPr>
        <w:pStyle w:val="af6"/>
        <w:jc w:val="both"/>
      </w:pPr>
    </w:p>
    <w:p w14:paraId="53999C5F" w14:textId="77777777" w:rsidR="00AB6191" w:rsidRPr="007563D9" w:rsidRDefault="00AB6191" w:rsidP="00AB6191">
      <w:pPr>
        <w:pStyle w:val="af6"/>
        <w:numPr>
          <w:ilvl w:val="0"/>
          <w:numId w:val="1"/>
        </w:numPr>
        <w:jc w:val="both"/>
      </w:pPr>
      <w:r w:rsidRPr="007563D9">
        <w:t>Годовой коэффициент:</w:t>
      </w:r>
    </w:p>
    <w:p w14:paraId="4710CBB7" w14:textId="77777777" w:rsidR="00AB6191" w:rsidRPr="007563D9" w:rsidRDefault="00AB6191" w:rsidP="00AB6191">
      <w:pPr>
        <w:pStyle w:val="af6"/>
        <w:jc w:val="both"/>
      </w:pPr>
    </w:p>
    <w:p w14:paraId="6A641833" w14:textId="5CC38B8C" w:rsidR="00AB6191" w:rsidRPr="007563D9" w:rsidRDefault="00AB6191" w:rsidP="00AB6191">
      <w:pPr>
        <w:pStyle w:val="af6"/>
        <w:jc w:val="both"/>
      </w:pPr>
      <w:r w:rsidRPr="007563D9">
        <w:t xml:space="preserve">Общая сумма </w:t>
      </w:r>
      <w:r w:rsidR="00101E91">
        <w:t>РК в группе</w:t>
      </w:r>
      <w:r w:rsidRPr="007563D9">
        <w:t xml:space="preserve">, занятых за 12 месяцев/12 = среднее значение занятых </w:t>
      </w:r>
      <w:r w:rsidR="00101E91">
        <w:t>РК</w:t>
      </w:r>
      <w:r w:rsidRPr="007563D9">
        <w:t xml:space="preserve"> </w:t>
      </w:r>
      <w:r w:rsidR="00101E91">
        <w:t xml:space="preserve">в группе </w:t>
      </w:r>
      <w:r w:rsidRPr="007563D9">
        <w:t>за период (в штуках)</w:t>
      </w:r>
      <w:r w:rsidR="00A578F6">
        <w:t>.</w:t>
      </w:r>
    </w:p>
    <w:p w14:paraId="1D014BE0" w14:textId="77777777" w:rsidR="00AB6191" w:rsidRPr="007563D9" w:rsidRDefault="00AB6191" w:rsidP="00AB6191">
      <w:pPr>
        <w:pStyle w:val="af6"/>
        <w:jc w:val="both"/>
      </w:pPr>
    </w:p>
    <w:p w14:paraId="55C880B4" w14:textId="54F38264" w:rsidR="00AB6191" w:rsidRPr="007563D9" w:rsidRDefault="00AB6191" w:rsidP="00AB6191">
      <w:pPr>
        <w:pStyle w:val="af6"/>
        <w:jc w:val="both"/>
      </w:pPr>
      <w:r w:rsidRPr="007563D9">
        <w:t xml:space="preserve">Общая сумма </w:t>
      </w:r>
      <w:r w:rsidR="00101E91">
        <w:t>РК</w:t>
      </w:r>
      <w:r w:rsidRPr="007563D9">
        <w:t xml:space="preserve"> в группе за 12 месяцев / 12 = среднее значение имеющихся сторон (занятых + свободных)</w:t>
      </w:r>
      <w:r w:rsidR="00A578F6">
        <w:t xml:space="preserve"> (в штуках)</w:t>
      </w:r>
      <w:r w:rsidRPr="007563D9">
        <w:t xml:space="preserve">. </w:t>
      </w:r>
    </w:p>
    <w:p w14:paraId="07FE594D" w14:textId="77777777" w:rsidR="00AB6191" w:rsidRPr="007563D9" w:rsidRDefault="00AB6191" w:rsidP="00AB6191">
      <w:pPr>
        <w:pStyle w:val="af6"/>
        <w:jc w:val="both"/>
      </w:pPr>
    </w:p>
    <w:p w14:paraId="43B4A5A1" w14:textId="50AE19C7" w:rsidR="00AB6191" w:rsidRPr="007563D9" w:rsidRDefault="00AB6191" w:rsidP="00AB6191">
      <w:pPr>
        <w:pStyle w:val="af6"/>
        <w:jc w:val="both"/>
      </w:pPr>
      <w:r w:rsidRPr="007563D9">
        <w:t xml:space="preserve">Среднее значение занятых </w:t>
      </w:r>
      <w:r w:rsidR="00A578F6">
        <w:t>РК</w:t>
      </w:r>
      <w:r w:rsidRPr="007563D9">
        <w:t xml:space="preserve">/среднее значение имеющихся </w:t>
      </w:r>
      <w:r w:rsidR="00A578F6">
        <w:t>РК</w:t>
      </w:r>
      <w:r w:rsidRPr="007563D9">
        <w:t xml:space="preserve"> </w:t>
      </w:r>
      <w:r w:rsidR="00CA3167" w:rsidRPr="007563D9">
        <w:t xml:space="preserve">* 100 </w:t>
      </w:r>
      <w:r w:rsidRPr="007563D9">
        <w:t xml:space="preserve">= среднее значение коэффициента занятости </w:t>
      </w:r>
      <w:r w:rsidR="00A578F6">
        <w:t xml:space="preserve">РК </w:t>
      </w:r>
      <w:r w:rsidRPr="007563D9">
        <w:t xml:space="preserve">по группе. </w:t>
      </w:r>
    </w:p>
    <w:p w14:paraId="0442F659" w14:textId="77777777" w:rsidR="00AB6191" w:rsidRPr="007563D9" w:rsidRDefault="00AB6191" w:rsidP="00AB6191">
      <w:pPr>
        <w:pStyle w:val="af6"/>
        <w:jc w:val="both"/>
      </w:pPr>
    </w:p>
    <w:p w14:paraId="17F1542E" w14:textId="77777777" w:rsidR="00AB6191" w:rsidRPr="007563D9" w:rsidRDefault="00AB6191" w:rsidP="00AB6191">
      <w:pPr>
        <w:pStyle w:val="af6"/>
        <w:jc w:val="both"/>
        <w:rPr>
          <w:b/>
        </w:rPr>
      </w:pPr>
      <w:r w:rsidRPr="007563D9">
        <w:rPr>
          <w:b/>
        </w:rPr>
        <w:t xml:space="preserve">Отчет по статусу рекламы </w:t>
      </w:r>
    </w:p>
    <w:p w14:paraId="203723C2" w14:textId="77777777" w:rsidR="00AB6191" w:rsidRPr="007563D9" w:rsidRDefault="00AB6191" w:rsidP="00AB6191">
      <w:pPr>
        <w:jc w:val="both"/>
      </w:pPr>
    </w:p>
    <w:p w14:paraId="7E63820B" w14:textId="72C0EC18" w:rsidR="00E268D6" w:rsidRPr="00BE0671" w:rsidRDefault="00E268D6" w:rsidP="00E268D6">
      <w:pPr>
        <w:ind w:firstLine="708"/>
        <w:jc w:val="both"/>
      </w:pPr>
      <w:r w:rsidRPr="007563D9">
        <w:t xml:space="preserve">Выгрузка информации по всем РК о статусе рекламы производится с учётом выбранного периода в формате </w:t>
      </w:r>
      <w:proofErr w:type="spellStart"/>
      <w:r w:rsidRPr="007563D9">
        <w:rPr>
          <w:lang w:val="en-US"/>
        </w:rPr>
        <w:t>xls</w:t>
      </w:r>
      <w:proofErr w:type="spellEnd"/>
      <w:r w:rsidRPr="007563D9">
        <w:t xml:space="preserve">. Таблица должна содержать наименование </w:t>
      </w:r>
      <w:proofErr w:type="spellStart"/>
      <w:r w:rsidRPr="007563D9">
        <w:t>рк</w:t>
      </w:r>
      <w:proofErr w:type="spellEnd"/>
      <w:r w:rsidRPr="007563D9">
        <w:t xml:space="preserve">, </w:t>
      </w:r>
      <w:r w:rsidR="007B38C2" w:rsidRPr="007563D9">
        <w:t>даты</w:t>
      </w:r>
      <w:r w:rsidRPr="007563D9">
        <w:t xml:space="preserve">, заказчика, </w:t>
      </w:r>
      <w:r w:rsidR="000D7895">
        <w:t>тематику</w:t>
      </w:r>
      <w:r w:rsidR="000D7895" w:rsidRPr="007563D9">
        <w:t xml:space="preserve"> </w:t>
      </w:r>
      <w:r w:rsidRPr="007563D9">
        <w:t xml:space="preserve">и статус (бел/иностранная). </w:t>
      </w:r>
      <w:r w:rsidR="00BE0671" w:rsidRPr="007563D9">
        <w:t>Пример таблицы представлен в Приложении 4.</w:t>
      </w:r>
      <w:r w:rsidR="00BE0671">
        <w:t xml:space="preserve"> </w:t>
      </w:r>
    </w:p>
    <w:p w14:paraId="4A80E585" w14:textId="77777777" w:rsidR="00342776" w:rsidRDefault="00FD5248">
      <w:pPr>
        <w:jc w:val="both"/>
      </w:pPr>
      <w:r>
        <w:t xml:space="preserve"> </w:t>
      </w:r>
    </w:p>
    <w:p w14:paraId="4DF1ED2B" w14:textId="77777777" w:rsidR="00342776" w:rsidRDefault="00342776">
      <w:pPr>
        <w:jc w:val="both"/>
      </w:pPr>
    </w:p>
    <w:p w14:paraId="552459E5" w14:textId="77777777" w:rsidR="00342776" w:rsidRDefault="00FD5248">
      <w:pPr>
        <w:jc w:val="both"/>
      </w:pPr>
      <w:r>
        <w:t xml:space="preserve">7.6.6. Новые </w:t>
      </w:r>
      <w:r w:rsidR="00A137FE">
        <w:t>заявки на регистрацию</w:t>
      </w:r>
    </w:p>
    <w:p w14:paraId="6E9986C5" w14:textId="77777777" w:rsidR="00342776" w:rsidRDefault="00FD5248">
      <w:pPr>
        <w:jc w:val="both"/>
      </w:pPr>
      <w:r>
        <w:tab/>
      </w:r>
    </w:p>
    <w:p w14:paraId="12D438F1" w14:textId="77777777" w:rsidR="00342776" w:rsidRDefault="00FD5248">
      <w:pPr>
        <w:jc w:val="both"/>
      </w:pPr>
      <w:r>
        <w:tab/>
        <w:t>Данный раздел должен отображать заявки на регистрацию новых пользователей.</w:t>
      </w:r>
      <w:r w:rsidR="00A137FE">
        <w:t xml:space="preserve"> При поступлении новой заявки в главном меню должна появляться цифра с количеством необработанных заявок. </w:t>
      </w:r>
      <w:r>
        <w:t xml:space="preserve"> На странице должна быть реализована таблица заявок на регистрацию, содержащая </w:t>
      </w:r>
      <w:r w:rsidR="00A137FE">
        <w:t xml:space="preserve">наименование компании, время получения заявки, тип клиента и кнопку </w:t>
      </w:r>
      <w:r w:rsidR="00A137FE">
        <w:lastRenderedPageBreak/>
        <w:t xml:space="preserve">«Регистрационные данные» при нажатии на которую должна открываться форма (соответствует форме регистрации) с заполненными полями (форма должна быть доступна для редактирования). Для подтверждения заявки должны быть реализованы кнопки «Подтвердить регистрацию» при нажатии на которую заявка подтверждается, </w:t>
      </w:r>
      <w:r>
        <w:t>сотрудник</w:t>
      </w:r>
      <w:r w:rsidR="00A137FE">
        <w:t xml:space="preserve"> подтвердивший заявку</w:t>
      </w:r>
      <w:r>
        <w:t xml:space="preserve"> становит</w:t>
      </w:r>
      <w:r w:rsidR="00A137FE">
        <w:t xml:space="preserve">ся менеджером данного клиента, </w:t>
      </w:r>
      <w:r w:rsidR="00A137FE" w:rsidRPr="00A94128">
        <w:t>а</w:t>
      </w:r>
      <w:r w:rsidRPr="00A94128">
        <w:t xml:space="preserve"> клиент удаляется из раздела «Новые клиенты».</w:t>
      </w:r>
      <w:r>
        <w:t xml:space="preserve"> </w:t>
      </w:r>
    </w:p>
    <w:p w14:paraId="72993550" w14:textId="77777777" w:rsidR="00342776" w:rsidRDefault="00FD5248">
      <w:pPr>
        <w:jc w:val="both"/>
      </w:pPr>
      <w:r>
        <w:tab/>
        <w:t>Данная страница должна отображаться всем по</w:t>
      </w:r>
      <w:r w:rsidR="00A137FE">
        <w:t>льзователям с ролью «Сотрудник».</w:t>
      </w:r>
    </w:p>
    <w:p w14:paraId="7A9F2E01" w14:textId="77777777" w:rsidR="00342776" w:rsidRDefault="00FD5248">
      <w:pPr>
        <w:jc w:val="both"/>
      </w:pPr>
      <w:r>
        <w:tab/>
      </w:r>
    </w:p>
    <w:p w14:paraId="47B4C497" w14:textId="77777777" w:rsidR="00A137FE" w:rsidRDefault="00A137FE">
      <w:pPr>
        <w:jc w:val="both"/>
      </w:pPr>
    </w:p>
    <w:p w14:paraId="7CE6A1CE" w14:textId="77777777" w:rsidR="00342776" w:rsidRDefault="00FD5248">
      <w:pPr>
        <w:jc w:val="both"/>
      </w:pPr>
      <w:r>
        <w:t>7.7. Личный кабинет Клиента</w:t>
      </w:r>
    </w:p>
    <w:p w14:paraId="36DA4A95" w14:textId="77777777" w:rsidR="00342776" w:rsidRDefault="00FD5248">
      <w:pPr>
        <w:jc w:val="both"/>
      </w:pPr>
      <w:r>
        <w:t> </w:t>
      </w:r>
    </w:p>
    <w:p w14:paraId="6F6BFB96" w14:textId="390B7DF2" w:rsidR="00342776" w:rsidRDefault="00FD5248">
      <w:pPr>
        <w:jc w:val="both"/>
      </w:pPr>
      <w:r>
        <w:t>         Данный раздел сайта предназначен для оформления онлайн-заявок на бронирование/резервирование конструкций.   Стартовая страница личного кабинета сотрудника - «</w:t>
      </w:r>
      <w:r w:rsidR="00D657A7">
        <w:t>Оформить заказ</w:t>
      </w:r>
      <w:r>
        <w:t xml:space="preserve">». </w:t>
      </w:r>
      <w:r w:rsidR="00852FD5">
        <w:t>Задолженность должна отображаться в навигационном меню сайта</w:t>
      </w:r>
    </w:p>
    <w:p w14:paraId="1C9F91F2" w14:textId="7E9180B0" w:rsidR="00032D1F" w:rsidRDefault="00032D1F">
      <w:pPr>
        <w:jc w:val="both"/>
      </w:pPr>
      <w:r>
        <w:tab/>
      </w:r>
    </w:p>
    <w:p w14:paraId="30AEAC7C" w14:textId="77777777" w:rsidR="00342776" w:rsidRDefault="00FD5248">
      <w:pPr>
        <w:jc w:val="both"/>
      </w:pPr>
      <w:r>
        <w:t> </w:t>
      </w:r>
    </w:p>
    <w:p w14:paraId="381BD409" w14:textId="77777777" w:rsidR="00342776" w:rsidRDefault="00FD5248">
      <w:pPr>
        <w:jc w:val="both"/>
      </w:pPr>
      <w:r>
        <w:t>7.7.1. Документация</w:t>
      </w:r>
    </w:p>
    <w:p w14:paraId="1EA21F95" w14:textId="77777777" w:rsidR="00342776" w:rsidRDefault="00FD5248">
      <w:pPr>
        <w:jc w:val="both"/>
      </w:pPr>
      <w:r>
        <w:t xml:space="preserve">         </w:t>
      </w:r>
    </w:p>
    <w:p w14:paraId="4CA26774" w14:textId="77777777" w:rsidR="00097302" w:rsidRDefault="00FD5248">
      <w:pPr>
        <w:jc w:val="both"/>
      </w:pPr>
      <w:r>
        <w:t>         Страница предназначена для предоставления клиентам доступа к документации и представляет собой директорию, в которой хранятся все документы о сотрудн</w:t>
      </w:r>
      <w:r w:rsidR="00AD1285">
        <w:t>ичестве с клиентом. Документы должны</w:t>
      </w:r>
      <w:r>
        <w:t xml:space="preserve"> хранится в папках по месяцам. Клиент должен иметь возможность скачать любой документ. </w:t>
      </w:r>
      <w:r>
        <w:br/>
        <w:t xml:space="preserve">         В случае если клиентом является рекламное агентство, </w:t>
      </w:r>
      <w:r w:rsidR="00AD1285">
        <w:t>на странице должна выводиться задолженность по каждому из субклиентов и наименование субклиента. Задолженность по каждому</w:t>
      </w:r>
      <w:r w:rsidR="001A4B16">
        <w:t xml:space="preserve"> клиенту и</w:t>
      </w:r>
      <w:r w:rsidR="00AD1285">
        <w:t xml:space="preserve"> </w:t>
      </w:r>
      <w:proofErr w:type="spellStart"/>
      <w:r w:rsidR="00AD1285">
        <w:t>субклиенту</w:t>
      </w:r>
      <w:proofErr w:type="spellEnd"/>
      <w:r w:rsidR="00AD1285">
        <w:t xml:space="preserve"> необходимо получать </w:t>
      </w:r>
      <w:r w:rsidR="001A4B16">
        <w:t xml:space="preserve">каждый рабочий день в 12:00. </w:t>
      </w:r>
      <w:r w:rsidR="00AD1285">
        <w:t xml:space="preserve"> </w:t>
      </w:r>
    </w:p>
    <w:p w14:paraId="0D679C32" w14:textId="77777777" w:rsidR="00342776" w:rsidRDefault="00FD5248">
      <w:pPr>
        <w:jc w:val="both"/>
      </w:pPr>
      <w:r>
        <w:t> </w:t>
      </w:r>
    </w:p>
    <w:p w14:paraId="5ADFCF7A" w14:textId="77777777" w:rsidR="00342776" w:rsidRDefault="00FD5248">
      <w:pPr>
        <w:jc w:val="both"/>
      </w:pPr>
      <w:r>
        <w:t xml:space="preserve">7.7.2. </w:t>
      </w:r>
      <w:r w:rsidR="00037793">
        <w:t>Оформить заказ</w:t>
      </w:r>
    </w:p>
    <w:p w14:paraId="572766B1" w14:textId="77777777" w:rsidR="00342776" w:rsidRDefault="00FD5248">
      <w:pPr>
        <w:jc w:val="both"/>
      </w:pPr>
      <w:r>
        <w:t xml:space="preserve">         </w:t>
      </w:r>
    </w:p>
    <w:p w14:paraId="1D9B794E" w14:textId="77777777" w:rsidR="00342776" w:rsidRDefault="00FD5248">
      <w:pPr>
        <w:jc w:val="both"/>
      </w:pPr>
      <w:r>
        <w:t>         Страница предназначена для удобного поиска рекламной конструкции и оформления заявки на ее бронирование</w:t>
      </w:r>
      <w:r w:rsidR="001E2AE8" w:rsidRPr="001E2AE8">
        <w:t>/</w:t>
      </w:r>
      <w:r w:rsidR="001E2AE8">
        <w:t>резервирование</w:t>
      </w:r>
      <w:r>
        <w:t>. Страница представляет собой набор фильтров, карту, список конструкций подходящий</w:t>
      </w:r>
      <w:r w:rsidR="001E2AE8">
        <w:t xml:space="preserve"> по заданным параметрам и кнопки</w:t>
      </w:r>
      <w:r>
        <w:t xml:space="preserve"> «</w:t>
      </w:r>
      <w:r w:rsidR="00037793">
        <w:t>Купить</w:t>
      </w:r>
      <w:r>
        <w:t>»</w:t>
      </w:r>
      <w:r w:rsidR="001E2AE8" w:rsidRPr="001E2AE8">
        <w:t>/</w:t>
      </w:r>
      <w:r w:rsidR="001E2AE8">
        <w:t xml:space="preserve"> «</w:t>
      </w:r>
      <w:r w:rsidR="00037793">
        <w:t>Отложить на 5 дней</w:t>
      </w:r>
      <w:r w:rsidR="001E2AE8">
        <w:t>»</w:t>
      </w:r>
      <w:r>
        <w:t xml:space="preserve"> при нажат</w:t>
      </w:r>
      <w:r w:rsidR="001E2AE8">
        <w:t>ии на которые</w:t>
      </w:r>
      <w:r>
        <w:t xml:space="preserve"> клие</w:t>
      </w:r>
      <w:r w:rsidR="00037793">
        <w:t>нт должен переходить на страницу</w:t>
      </w:r>
      <w:r>
        <w:t xml:space="preserve"> «</w:t>
      </w:r>
      <w:r w:rsidR="00037793">
        <w:t>Корзина</w:t>
      </w:r>
      <w:r>
        <w:t>»</w:t>
      </w:r>
      <w:r w:rsidR="001E2AE8">
        <w:t xml:space="preserve"> или «</w:t>
      </w:r>
      <w:r w:rsidR="00037793">
        <w:t>Корзина резервирования</w:t>
      </w:r>
      <w:r w:rsidR="001E2AE8">
        <w:t>» соответственно</w:t>
      </w:r>
      <w:r>
        <w:t>. Подробно функционал бронирования описан в разделе 6.2.1.</w:t>
      </w:r>
    </w:p>
    <w:p w14:paraId="7089797A" w14:textId="77777777" w:rsidR="00342776" w:rsidRDefault="00FD5248">
      <w:pPr>
        <w:jc w:val="both"/>
      </w:pPr>
      <w:r>
        <w:t> </w:t>
      </w:r>
    </w:p>
    <w:p w14:paraId="65063CD9" w14:textId="77777777" w:rsidR="00342776" w:rsidRDefault="00FD5248">
      <w:pPr>
        <w:jc w:val="both"/>
      </w:pPr>
      <w:r>
        <w:t xml:space="preserve">7.7.2.1. </w:t>
      </w:r>
      <w:r w:rsidR="00037793">
        <w:t>Корзина</w:t>
      </w:r>
      <w:r w:rsidR="001E2AE8">
        <w:t xml:space="preserve"> (</w:t>
      </w:r>
      <w:r w:rsidR="00037793">
        <w:t>форма бронирования</w:t>
      </w:r>
      <w:r w:rsidR="001E2AE8">
        <w:t>)</w:t>
      </w:r>
    </w:p>
    <w:p w14:paraId="3B5930AA" w14:textId="77777777" w:rsidR="00342776" w:rsidRDefault="00FD5248">
      <w:pPr>
        <w:jc w:val="both"/>
      </w:pPr>
      <w:r>
        <w:t xml:space="preserve">         </w:t>
      </w:r>
    </w:p>
    <w:p w14:paraId="67ACCFCF" w14:textId="77777777" w:rsidR="00342776" w:rsidRDefault="00FD5248">
      <w:pPr>
        <w:jc w:val="both"/>
      </w:pPr>
      <w:r>
        <w:t>         Представляет собой страницу с подробным о</w:t>
      </w:r>
      <w:r w:rsidR="001E2AE8">
        <w:t xml:space="preserve">писанием выбранных </w:t>
      </w:r>
      <w:r w:rsidR="001E2AE8">
        <w:lastRenderedPageBreak/>
        <w:t>конструкций</w:t>
      </w:r>
      <w:r w:rsidR="005D3BFF">
        <w:t xml:space="preserve"> (фотографии, текстовая информация, видео, карта)</w:t>
      </w:r>
      <w:r w:rsidR="001E2AE8">
        <w:t>,</w:t>
      </w:r>
      <w:r>
        <w:t xml:space="preserve"> </w:t>
      </w:r>
      <w:r w:rsidR="00037793">
        <w:t xml:space="preserve">сеткой занятости, </w:t>
      </w:r>
      <w:r>
        <w:t>полями для выбора дат</w:t>
      </w:r>
      <w:r w:rsidR="005D3BFF">
        <w:t>,</w:t>
      </w:r>
      <w:r w:rsidR="001E2AE8">
        <w:t xml:space="preserve"> кнопкой удаления конструкции</w:t>
      </w:r>
      <w:r w:rsidR="005D3BFF">
        <w:t xml:space="preserve"> из списка и кнопкой «</w:t>
      </w:r>
      <w:r w:rsidR="00037793">
        <w:t>Подтвердит</w:t>
      </w:r>
      <w:r w:rsidR="005D3BFF">
        <w:t>ь»</w:t>
      </w:r>
      <w:r>
        <w:t>.</w:t>
      </w:r>
      <w:r w:rsidR="00037793">
        <w:t xml:space="preserve"> Подробное описание в разделе 6.2.</w:t>
      </w:r>
    </w:p>
    <w:p w14:paraId="6BAD212C" w14:textId="77777777" w:rsidR="00342776" w:rsidRDefault="00FD5248">
      <w:pPr>
        <w:jc w:val="both"/>
      </w:pPr>
      <w:r>
        <w:t>  </w:t>
      </w:r>
    </w:p>
    <w:p w14:paraId="6BDE812E" w14:textId="77777777" w:rsidR="00342776" w:rsidRDefault="001E2AE8">
      <w:pPr>
        <w:jc w:val="both"/>
      </w:pPr>
      <w:r>
        <w:t>7.7.2.2</w:t>
      </w:r>
      <w:r w:rsidR="00FD5248">
        <w:t xml:space="preserve">. </w:t>
      </w:r>
      <w:r w:rsidR="00037793">
        <w:t>Корзина резервирования.</w:t>
      </w:r>
    </w:p>
    <w:p w14:paraId="520EA6A3" w14:textId="77777777" w:rsidR="00037793" w:rsidRDefault="00037793">
      <w:pPr>
        <w:jc w:val="both"/>
      </w:pPr>
    </w:p>
    <w:p w14:paraId="171BAED5" w14:textId="77777777" w:rsidR="00342776" w:rsidRDefault="00037793">
      <w:pPr>
        <w:jc w:val="both"/>
      </w:pPr>
      <w:r>
        <w:tab/>
        <w:t>Соответствует странице «Корзина».</w:t>
      </w:r>
      <w:r w:rsidR="00FD5248">
        <w:t> </w:t>
      </w:r>
    </w:p>
    <w:p w14:paraId="1C0EDF46" w14:textId="77777777" w:rsidR="00037793" w:rsidRDefault="00FD5248">
      <w:pPr>
        <w:jc w:val="both"/>
      </w:pPr>
      <w:r>
        <w:t> </w:t>
      </w:r>
    </w:p>
    <w:p w14:paraId="01983542" w14:textId="77777777" w:rsidR="005D3BFF" w:rsidRDefault="005D3BFF">
      <w:pPr>
        <w:jc w:val="both"/>
      </w:pPr>
      <w:r>
        <w:t>7.7.2.3. Страница конструкции</w:t>
      </w:r>
    </w:p>
    <w:p w14:paraId="473FDAA0" w14:textId="77777777" w:rsidR="005D3BFF" w:rsidRDefault="005D3BFF">
      <w:pPr>
        <w:jc w:val="both"/>
      </w:pPr>
      <w:r>
        <w:tab/>
      </w:r>
    </w:p>
    <w:p w14:paraId="77B3080F" w14:textId="77777777" w:rsidR="005D3BFF" w:rsidRDefault="005D3BFF">
      <w:pPr>
        <w:jc w:val="both"/>
      </w:pPr>
      <w:r>
        <w:tab/>
        <w:t xml:space="preserve">Представляет собой страницу с подробным описанием определенной конструкции (фотографии, текстовая информация, видео, карта), </w:t>
      </w:r>
      <w:r w:rsidR="00364FD5">
        <w:t>пол</w:t>
      </w:r>
      <w:r w:rsidR="00037793">
        <w:t>ями для выбора дат и кнопками «Купить</w:t>
      </w:r>
      <w:r w:rsidR="00364FD5">
        <w:t>», «</w:t>
      </w:r>
      <w:r w:rsidR="00037793">
        <w:t>Отложить на 5 дней</w:t>
      </w:r>
      <w:r w:rsidR="00364FD5">
        <w:t>», «</w:t>
      </w:r>
      <w:r w:rsidR="00037793">
        <w:t>Вернуться назад</w:t>
      </w:r>
      <w:r w:rsidR="00364FD5">
        <w:t xml:space="preserve">». </w:t>
      </w:r>
    </w:p>
    <w:p w14:paraId="2A492E3F" w14:textId="76D755DF" w:rsidR="00364FD5" w:rsidRDefault="00364FD5">
      <w:pPr>
        <w:jc w:val="both"/>
      </w:pPr>
      <w:r>
        <w:tab/>
        <w:t>В случае, если на требуемый период конструкция занята, клиент должен иметь возможность заказать уведомление об освобождении конструкции, нажав на кнопку «</w:t>
      </w:r>
      <w:r w:rsidR="003977BA">
        <w:t>Уведомить,</w:t>
      </w:r>
      <w:r>
        <w:t xml:space="preserve"> когда освободится». В этом случае, при освобождении конструкции клиенту должно высылаться соответствующее сообщение, а в разделе «Мои конструкции» должна добавляться выбранная конструкция с кнопкой «Забронировать». </w:t>
      </w:r>
    </w:p>
    <w:p w14:paraId="547FF808" w14:textId="77777777" w:rsidR="00A66A89" w:rsidRPr="00A66A89" w:rsidRDefault="00A66A89">
      <w:pPr>
        <w:jc w:val="both"/>
        <w:rPr>
          <w:b/>
          <w:i/>
        </w:rPr>
      </w:pPr>
      <w:r w:rsidRPr="00A66A89">
        <w:rPr>
          <w:b/>
          <w:i/>
        </w:rPr>
        <w:t>!Важно: на странице конструкции должна быть реализована возможность добавления видеозаписей в блок с фотографиями.</w:t>
      </w:r>
    </w:p>
    <w:p w14:paraId="4C5B403E" w14:textId="77777777" w:rsidR="00342776" w:rsidRDefault="00FD5248">
      <w:pPr>
        <w:jc w:val="both"/>
      </w:pPr>
      <w:r>
        <w:t> </w:t>
      </w:r>
    </w:p>
    <w:p w14:paraId="63BC7598" w14:textId="77777777" w:rsidR="00342776" w:rsidRDefault="00037793">
      <w:pPr>
        <w:jc w:val="both"/>
      </w:pPr>
      <w:r>
        <w:t>7.7.4 Мои заказы</w:t>
      </w:r>
    </w:p>
    <w:p w14:paraId="4FF837B6" w14:textId="77777777" w:rsidR="00342776" w:rsidRDefault="00FD5248">
      <w:pPr>
        <w:jc w:val="both"/>
      </w:pPr>
      <w:r>
        <w:t> </w:t>
      </w:r>
    </w:p>
    <w:p w14:paraId="007E25C0" w14:textId="77777777" w:rsidR="00342776" w:rsidRDefault="00FD5248">
      <w:pPr>
        <w:jc w:val="both"/>
      </w:pPr>
      <w:r>
        <w:t>         Страница, содержащие перечень всех РК, которые пользователь бронировал или резервировал</w:t>
      </w:r>
      <w:r w:rsidR="00A115EB">
        <w:t>. Список должен</w:t>
      </w:r>
      <w:r>
        <w:t xml:space="preserve"> содержа</w:t>
      </w:r>
      <w:r w:rsidR="00A115EB">
        <w:t>ть</w:t>
      </w:r>
      <w:r>
        <w:t xml:space="preserve"> следующие поля:</w:t>
      </w:r>
    </w:p>
    <w:p w14:paraId="027AE80F" w14:textId="08EB8855" w:rsidR="00342776" w:rsidRDefault="00FD5248">
      <w:pPr>
        <w:jc w:val="both"/>
      </w:pPr>
      <w:r>
        <w:t xml:space="preserve">- </w:t>
      </w:r>
      <w:r w:rsidR="00A94128">
        <w:t>конструкция</w:t>
      </w:r>
      <w:r w:rsidR="00282540">
        <w:t xml:space="preserve"> (содержит ссылку на страницу РК)</w:t>
      </w:r>
      <w:r>
        <w:t>;</w:t>
      </w:r>
    </w:p>
    <w:p w14:paraId="4025287E" w14:textId="77777777" w:rsidR="00342776" w:rsidRDefault="00FD5248">
      <w:pPr>
        <w:jc w:val="both"/>
      </w:pPr>
      <w:r>
        <w:t>- адрес РК;</w:t>
      </w:r>
    </w:p>
    <w:p w14:paraId="6C8F5315" w14:textId="77777777" w:rsidR="00342776" w:rsidRDefault="00FD5248">
      <w:pPr>
        <w:jc w:val="both"/>
      </w:pPr>
      <w:r>
        <w:t>- тип РК;</w:t>
      </w:r>
    </w:p>
    <w:p w14:paraId="797D148C" w14:textId="4E8A33BF" w:rsidR="00A94128" w:rsidRPr="00845649" w:rsidRDefault="00A94128">
      <w:pPr>
        <w:jc w:val="both"/>
      </w:pPr>
      <w:r>
        <w:t>-статус</w:t>
      </w:r>
    </w:p>
    <w:p w14:paraId="51732E09" w14:textId="1403871E" w:rsidR="00342776" w:rsidRDefault="00D6631D">
      <w:pPr>
        <w:jc w:val="both"/>
        <w:rPr>
          <w:color w:val="000000"/>
        </w:rPr>
      </w:pPr>
      <w:r>
        <w:rPr>
          <w:color w:val="000000"/>
        </w:rPr>
        <w:t xml:space="preserve">- </w:t>
      </w:r>
      <w:r w:rsidR="00A94128">
        <w:rPr>
          <w:color w:val="000000"/>
        </w:rPr>
        <w:t xml:space="preserve">даты </w:t>
      </w:r>
      <w:r w:rsidR="00A115EB">
        <w:rPr>
          <w:color w:val="000000"/>
        </w:rPr>
        <w:t>использования</w:t>
      </w:r>
      <w:r w:rsidRPr="00845649">
        <w:rPr>
          <w:color w:val="000000"/>
        </w:rPr>
        <w:t>;</w:t>
      </w:r>
    </w:p>
    <w:p w14:paraId="62066600" w14:textId="2A83F6E7" w:rsidR="00A94128" w:rsidRDefault="00A94128">
      <w:pPr>
        <w:jc w:val="both"/>
        <w:rPr>
          <w:color w:val="000000"/>
        </w:rPr>
      </w:pPr>
      <w:r>
        <w:rPr>
          <w:color w:val="000000"/>
        </w:rPr>
        <w:t>-цена</w:t>
      </w:r>
    </w:p>
    <w:p w14:paraId="4AB9EE34" w14:textId="7B95358E" w:rsidR="00D6631D" w:rsidRDefault="00D6631D">
      <w:pPr>
        <w:jc w:val="both"/>
        <w:rPr>
          <w:color w:val="000000"/>
        </w:rPr>
      </w:pPr>
      <w:r>
        <w:rPr>
          <w:color w:val="000000"/>
        </w:rPr>
        <w:t>- управление (</w:t>
      </w:r>
      <w:r w:rsidR="00A94128">
        <w:rPr>
          <w:color w:val="000000"/>
        </w:rPr>
        <w:t>купить повторно</w:t>
      </w:r>
      <w:r>
        <w:rPr>
          <w:color w:val="000000"/>
        </w:rPr>
        <w:t xml:space="preserve">, </w:t>
      </w:r>
      <w:r w:rsidR="00A94128">
        <w:rPr>
          <w:color w:val="000000"/>
        </w:rPr>
        <w:t>купить</w:t>
      </w:r>
      <w:r>
        <w:rPr>
          <w:color w:val="000000"/>
        </w:rPr>
        <w:t>, отменить)</w:t>
      </w:r>
    </w:p>
    <w:p w14:paraId="59F4200C" w14:textId="77777777" w:rsidR="00282540" w:rsidRPr="00D6631D" w:rsidRDefault="00282540" w:rsidP="000B5546">
      <w:pPr>
        <w:spacing w:line="276" w:lineRule="auto"/>
        <w:jc w:val="both"/>
        <w:rPr>
          <w:color w:val="FF0000"/>
        </w:rPr>
      </w:pPr>
      <w:r>
        <w:rPr>
          <w:color w:val="000000"/>
        </w:rPr>
        <w:tab/>
      </w:r>
      <w:r w:rsidR="00A115EB">
        <w:rPr>
          <w:color w:val="000000"/>
        </w:rPr>
        <w:t xml:space="preserve">При наведении на кнопку «Отменить» пользователю должно высвечиваться сообщение «Для отмены заказа свяжитесь с Вашим менеджером». </w:t>
      </w:r>
    </w:p>
    <w:p w14:paraId="057E606D" w14:textId="77777777" w:rsidR="00E268D6" w:rsidRDefault="00E268D6" w:rsidP="00924E20">
      <w:pPr>
        <w:jc w:val="both"/>
      </w:pPr>
    </w:p>
    <w:p w14:paraId="5C45F6EF" w14:textId="77777777" w:rsidR="00E268D6" w:rsidRDefault="00E268D6" w:rsidP="00924E20">
      <w:pPr>
        <w:jc w:val="both"/>
      </w:pPr>
    </w:p>
    <w:p w14:paraId="031F17A7" w14:textId="77777777" w:rsidR="00E268D6" w:rsidRDefault="00E268D6" w:rsidP="00924E20">
      <w:pPr>
        <w:jc w:val="both"/>
      </w:pPr>
    </w:p>
    <w:p w14:paraId="5ADB1990" w14:textId="77777777" w:rsidR="00E268D6" w:rsidRDefault="00E268D6" w:rsidP="00924E20">
      <w:pPr>
        <w:jc w:val="both"/>
      </w:pPr>
    </w:p>
    <w:p w14:paraId="2270967D" w14:textId="77777777" w:rsidR="00E268D6" w:rsidRDefault="00E268D6" w:rsidP="00924E20">
      <w:pPr>
        <w:jc w:val="both"/>
      </w:pPr>
    </w:p>
    <w:p w14:paraId="5449F67A" w14:textId="77777777" w:rsidR="00E268D6" w:rsidRDefault="00E268D6" w:rsidP="00924E20">
      <w:pPr>
        <w:jc w:val="both"/>
      </w:pPr>
    </w:p>
    <w:p w14:paraId="34818196" w14:textId="77777777" w:rsidR="00E268D6" w:rsidRDefault="00E268D6" w:rsidP="00924E20">
      <w:pPr>
        <w:jc w:val="both"/>
      </w:pPr>
    </w:p>
    <w:p w14:paraId="6755141B" w14:textId="77777777" w:rsidR="00E268D6" w:rsidRDefault="00E268D6" w:rsidP="00924E20">
      <w:pPr>
        <w:jc w:val="both"/>
      </w:pPr>
    </w:p>
    <w:p w14:paraId="45F14DFD" w14:textId="77777777" w:rsidR="00E268D6" w:rsidRDefault="00E268D6" w:rsidP="00924E20">
      <w:pPr>
        <w:jc w:val="both"/>
      </w:pPr>
    </w:p>
    <w:p w14:paraId="5549B841" w14:textId="77777777" w:rsidR="00E268D6" w:rsidRDefault="00E268D6" w:rsidP="00924E20">
      <w:pPr>
        <w:jc w:val="both"/>
      </w:pPr>
    </w:p>
    <w:p w14:paraId="082E6B2F" w14:textId="77777777" w:rsidR="00E268D6" w:rsidRDefault="00E268D6" w:rsidP="00924E20">
      <w:pPr>
        <w:jc w:val="both"/>
      </w:pPr>
    </w:p>
    <w:p w14:paraId="77D2AE2E" w14:textId="77777777" w:rsidR="00E268D6" w:rsidRDefault="00E268D6" w:rsidP="00924E20">
      <w:pPr>
        <w:jc w:val="both"/>
      </w:pPr>
    </w:p>
    <w:p w14:paraId="68711F2F" w14:textId="77777777" w:rsidR="00E268D6" w:rsidRDefault="00E268D6" w:rsidP="00924E20">
      <w:pPr>
        <w:jc w:val="both"/>
      </w:pPr>
    </w:p>
    <w:p w14:paraId="7D3E7711" w14:textId="77777777" w:rsidR="00342776" w:rsidRPr="00A305DD" w:rsidRDefault="00FD5248" w:rsidP="00C15931">
      <w:pPr>
        <w:pStyle w:val="1"/>
      </w:pPr>
      <w:r w:rsidRPr="00A305DD">
        <w:t> </w:t>
      </w:r>
      <w:bookmarkStart w:id="18" w:name="_Toc462131089"/>
      <w:bookmarkStart w:id="19" w:name="_Toc471980777"/>
      <w:bookmarkEnd w:id="18"/>
      <w:r w:rsidRPr="00A305DD">
        <w:t>8.Требования к интеграции сайта с другими программными продуктами</w:t>
      </w:r>
      <w:bookmarkEnd w:id="19"/>
    </w:p>
    <w:p w14:paraId="606ABA1D" w14:textId="77777777" w:rsidR="00342776" w:rsidRDefault="00342776" w:rsidP="00C15931">
      <w:pPr>
        <w:pStyle w:val="1"/>
        <w:rPr>
          <w:highlight w:val="white"/>
        </w:rPr>
      </w:pPr>
    </w:p>
    <w:p w14:paraId="7972DCF3" w14:textId="77777777" w:rsidR="00342776" w:rsidRDefault="00FD5248">
      <w:pPr>
        <w:jc w:val="both"/>
        <w:rPr>
          <w:highlight w:val="lightGray"/>
        </w:rPr>
      </w:pPr>
      <w:r>
        <w:rPr>
          <w:highlight w:val="white"/>
        </w:rPr>
        <w:t>Системы обмена данными</w:t>
      </w:r>
    </w:p>
    <w:p w14:paraId="46933E21" w14:textId="77777777" w:rsidR="00342776" w:rsidRDefault="00FD5248">
      <w:pPr>
        <w:jc w:val="both"/>
        <w:rPr>
          <w:highlight w:val="white"/>
        </w:rPr>
      </w:pPr>
      <w:r>
        <w:rPr>
          <w:highlight w:val="white"/>
        </w:rPr>
        <w:t xml:space="preserve">         </w:t>
      </w:r>
    </w:p>
    <w:p w14:paraId="19C3488A" w14:textId="77777777" w:rsidR="00342776" w:rsidRDefault="00FD5248">
      <w:pPr>
        <w:jc w:val="both"/>
        <w:rPr>
          <w:highlight w:val="white"/>
        </w:rPr>
      </w:pPr>
      <w:r>
        <w:rPr>
          <w:highlight w:val="white"/>
        </w:rPr>
        <w:tab/>
        <w:t xml:space="preserve">Должен быть реализован механизм импорта/экспорта данных между сайтом CRM и 1С. </w:t>
      </w:r>
    </w:p>
    <w:p w14:paraId="73C293B9" w14:textId="77777777" w:rsidR="00CC2EAA" w:rsidRPr="00CC2EAA" w:rsidRDefault="00CC2EAA">
      <w:pPr>
        <w:jc w:val="both"/>
        <w:rPr>
          <w:i/>
          <w:highlight w:val="white"/>
        </w:rPr>
      </w:pPr>
      <w:r w:rsidRPr="00CC2EAA">
        <w:rPr>
          <w:i/>
          <w:highlight w:val="white"/>
        </w:rPr>
        <w:t>!Важно:</w:t>
      </w:r>
      <w:r w:rsidRPr="00CC2EAA">
        <w:rPr>
          <w:highlight w:val="white"/>
        </w:rPr>
        <w:t xml:space="preserve"> Экспорт данных из 1С выполняется Исполнителем по данному проекту.</w:t>
      </w:r>
    </w:p>
    <w:p w14:paraId="0AAA05E3" w14:textId="77777777" w:rsidR="00342776" w:rsidRDefault="00FD5248">
      <w:pPr>
        <w:jc w:val="both"/>
        <w:rPr>
          <w:highlight w:val="white"/>
        </w:rPr>
      </w:pPr>
      <w:r>
        <w:rPr>
          <w:highlight w:val="white"/>
        </w:rPr>
        <w:tab/>
      </w:r>
    </w:p>
    <w:p w14:paraId="37B09BAC" w14:textId="77777777" w:rsidR="00342776" w:rsidRDefault="00FD5248">
      <w:pPr>
        <w:jc w:val="both"/>
        <w:rPr>
          <w:highlight w:val="lightGray"/>
        </w:rPr>
      </w:pPr>
      <w:r>
        <w:rPr>
          <w:highlight w:val="white"/>
        </w:rPr>
        <w:t> </w:t>
      </w:r>
    </w:p>
    <w:p w14:paraId="0D50F6E5" w14:textId="77777777" w:rsidR="00342776" w:rsidRDefault="00FD5248">
      <w:pPr>
        <w:jc w:val="both"/>
        <w:rPr>
          <w:highlight w:val="lightGray"/>
        </w:rPr>
      </w:pPr>
      <w:r>
        <w:rPr>
          <w:highlight w:val="white"/>
        </w:rPr>
        <w:t>8.1. Взаимодействие между сайтом и 1С</w:t>
      </w:r>
    </w:p>
    <w:p w14:paraId="761C67C2" w14:textId="77777777" w:rsidR="00342776" w:rsidRDefault="00FD5248">
      <w:pPr>
        <w:jc w:val="both"/>
        <w:rPr>
          <w:highlight w:val="white"/>
        </w:rPr>
      </w:pPr>
      <w:r>
        <w:rPr>
          <w:highlight w:val="white"/>
        </w:rPr>
        <w:t> </w:t>
      </w:r>
    </w:p>
    <w:p w14:paraId="3AC58300" w14:textId="77777777" w:rsidR="00342776" w:rsidRDefault="00FD5248">
      <w:pPr>
        <w:jc w:val="both"/>
        <w:rPr>
          <w:highlight w:val="white"/>
        </w:rPr>
      </w:pPr>
      <w:r>
        <w:rPr>
          <w:highlight w:val="white"/>
        </w:rPr>
        <w:t>Выгрузка информации о задолженности из 1С. Необходимо получать следующие данные:</w:t>
      </w:r>
    </w:p>
    <w:p w14:paraId="463F64DA" w14:textId="77777777" w:rsidR="00342776" w:rsidRDefault="00FD5248">
      <w:pPr>
        <w:jc w:val="both"/>
        <w:rPr>
          <w:highlight w:val="white"/>
        </w:rPr>
      </w:pPr>
      <w:r>
        <w:rPr>
          <w:highlight w:val="white"/>
        </w:rPr>
        <w:t xml:space="preserve">- </w:t>
      </w:r>
      <w:r w:rsidR="00C67ECD">
        <w:rPr>
          <w:highlight w:val="white"/>
        </w:rPr>
        <w:t>Название компании</w:t>
      </w:r>
      <w:r>
        <w:rPr>
          <w:highlight w:val="white"/>
        </w:rPr>
        <w:t>;</w:t>
      </w:r>
    </w:p>
    <w:p w14:paraId="090CCE79" w14:textId="77777777" w:rsidR="007563D9" w:rsidRPr="007563D9" w:rsidRDefault="007563D9">
      <w:pPr>
        <w:jc w:val="both"/>
        <w:rPr>
          <w:highlight w:val="white"/>
        </w:rPr>
      </w:pPr>
      <w:r>
        <w:rPr>
          <w:highlight w:val="white"/>
        </w:rPr>
        <w:t>- УНП</w:t>
      </w:r>
      <w:r w:rsidRPr="00753833">
        <w:rPr>
          <w:highlight w:val="white"/>
        </w:rPr>
        <w:t>;</w:t>
      </w:r>
    </w:p>
    <w:p w14:paraId="4B59B22D" w14:textId="77777777" w:rsidR="00A10FB7" w:rsidRPr="00A10FB7" w:rsidRDefault="00A10FB7">
      <w:pPr>
        <w:jc w:val="both"/>
        <w:rPr>
          <w:highlight w:val="white"/>
        </w:rPr>
      </w:pPr>
      <w:r>
        <w:rPr>
          <w:highlight w:val="white"/>
        </w:rPr>
        <w:t>- Номер договора</w:t>
      </w:r>
      <w:r w:rsidRPr="00CC2EAA">
        <w:rPr>
          <w:highlight w:val="white"/>
        </w:rPr>
        <w:t>;</w:t>
      </w:r>
    </w:p>
    <w:p w14:paraId="4B15475B" w14:textId="77777777" w:rsidR="00342776" w:rsidRDefault="00FD5248">
      <w:pPr>
        <w:jc w:val="both"/>
        <w:rPr>
          <w:highlight w:val="white"/>
        </w:rPr>
      </w:pPr>
      <w:r>
        <w:rPr>
          <w:highlight w:val="white"/>
        </w:rPr>
        <w:t xml:space="preserve">- Сумма задолженности. </w:t>
      </w:r>
    </w:p>
    <w:p w14:paraId="0A5F5431" w14:textId="77777777" w:rsidR="00342776" w:rsidRDefault="00342776">
      <w:pPr>
        <w:jc w:val="both"/>
      </w:pPr>
    </w:p>
    <w:p w14:paraId="062D7F05" w14:textId="77777777" w:rsidR="00342776" w:rsidRDefault="00FD5248">
      <w:pPr>
        <w:jc w:val="both"/>
      </w:pPr>
      <w:r>
        <w:t>8.2. Взаимодействие между сайтом и CRM</w:t>
      </w:r>
    </w:p>
    <w:p w14:paraId="1A6EA488" w14:textId="77777777" w:rsidR="00342776" w:rsidRDefault="00FD5248">
      <w:pPr>
        <w:jc w:val="both"/>
      </w:pPr>
      <w:r>
        <w:t> </w:t>
      </w:r>
    </w:p>
    <w:p w14:paraId="21AAB459" w14:textId="77777777" w:rsidR="00342776" w:rsidRDefault="00342776">
      <w:pPr>
        <w:jc w:val="both"/>
        <w:rPr>
          <w:highlight w:val="lightGray"/>
        </w:rPr>
      </w:pPr>
    </w:p>
    <w:p w14:paraId="2CD583FD" w14:textId="77777777" w:rsidR="00342776" w:rsidRDefault="00FD5248">
      <w:pPr>
        <w:rPr>
          <w:highlight w:val="white"/>
        </w:rPr>
      </w:pPr>
      <w:r>
        <w:rPr>
          <w:highlight w:val="white"/>
        </w:rPr>
        <w:t xml:space="preserve">Со стороны сайта в </w:t>
      </w:r>
      <w:r>
        <w:rPr>
          <w:highlight w:val="white"/>
          <w:lang w:val="en-US"/>
        </w:rPr>
        <w:t>CRM</w:t>
      </w:r>
      <w:r>
        <w:rPr>
          <w:highlight w:val="white"/>
        </w:rPr>
        <w:t xml:space="preserve"> должны поступать следующие данные о клиенте</w:t>
      </w:r>
      <w:r w:rsidR="00A305DD">
        <w:rPr>
          <w:highlight w:val="white"/>
        </w:rPr>
        <w:t xml:space="preserve"> (при регистрации)</w:t>
      </w:r>
      <w:r>
        <w:rPr>
          <w:highlight w:val="white"/>
        </w:rPr>
        <w:t>:</w:t>
      </w:r>
    </w:p>
    <w:p w14:paraId="16354998" w14:textId="77777777" w:rsidR="00342776" w:rsidRDefault="00FD5248">
      <w:pPr>
        <w:rPr>
          <w:highlight w:val="white"/>
        </w:rPr>
      </w:pPr>
      <w:r>
        <w:rPr>
          <w:highlight w:val="white"/>
        </w:rPr>
        <w:t>- наименование компании;</w:t>
      </w:r>
    </w:p>
    <w:p w14:paraId="1555070A" w14:textId="77777777" w:rsidR="00342776" w:rsidRDefault="00FD5248">
      <w:pPr>
        <w:rPr>
          <w:highlight w:val="white"/>
        </w:rPr>
      </w:pPr>
      <w:r>
        <w:rPr>
          <w:highlight w:val="white"/>
        </w:rPr>
        <w:t>- телефон;</w:t>
      </w:r>
    </w:p>
    <w:p w14:paraId="79FBD4A9" w14:textId="77777777" w:rsidR="00342776" w:rsidRDefault="00FD5248">
      <w:pPr>
        <w:rPr>
          <w:highlight w:val="white"/>
        </w:rPr>
      </w:pPr>
      <w:r>
        <w:rPr>
          <w:highlight w:val="white"/>
        </w:rPr>
        <w:t>- ФИО;</w:t>
      </w:r>
    </w:p>
    <w:p w14:paraId="4D1A42EB" w14:textId="77777777" w:rsidR="00342776" w:rsidRDefault="00FD5248">
      <w:pPr>
        <w:rPr>
          <w:highlight w:val="white"/>
        </w:rPr>
      </w:pPr>
      <w:r>
        <w:rPr>
          <w:highlight w:val="white"/>
        </w:rPr>
        <w:t xml:space="preserve">- </w:t>
      </w:r>
      <w:r>
        <w:rPr>
          <w:highlight w:val="white"/>
          <w:lang w:val="en-US"/>
        </w:rPr>
        <w:t>E</w:t>
      </w:r>
      <w:r>
        <w:rPr>
          <w:highlight w:val="white"/>
        </w:rPr>
        <w:t>-</w:t>
      </w:r>
      <w:r>
        <w:rPr>
          <w:highlight w:val="white"/>
          <w:lang w:val="en-US"/>
        </w:rPr>
        <w:t>mail</w:t>
      </w:r>
      <w:r>
        <w:rPr>
          <w:highlight w:val="white"/>
        </w:rPr>
        <w:t>;</w:t>
      </w:r>
    </w:p>
    <w:p w14:paraId="0385FE07" w14:textId="77777777" w:rsidR="00342776" w:rsidRDefault="00C67ECD">
      <w:r>
        <w:t>- Реквизиты</w:t>
      </w:r>
      <w:r w:rsidRPr="007563D9">
        <w:t>;</w:t>
      </w:r>
      <w:r w:rsidR="00FD5248">
        <w:t> </w:t>
      </w:r>
    </w:p>
    <w:p w14:paraId="466EFF0D" w14:textId="77777777" w:rsidR="00342776" w:rsidRDefault="00342776"/>
    <w:p w14:paraId="2B3B6B84" w14:textId="77777777" w:rsidR="00342776" w:rsidRDefault="00FD5248" w:rsidP="00C15931">
      <w:pPr>
        <w:pStyle w:val="1"/>
      </w:pPr>
      <w:r>
        <w:br w:type="page"/>
      </w:r>
      <w:bookmarkStart w:id="20" w:name="_Toc462131090"/>
      <w:bookmarkStart w:id="21" w:name="_Toc471980778"/>
      <w:bookmarkEnd w:id="20"/>
      <w:r>
        <w:lastRenderedPageBreak/>
        <w:t>9.Требования к стилистическому решению и цветовой гамме</w:t>
      </w:r>
      <w:bookmarkEnd w:id="21"/>
    </w:p>
    <w:p w14:paraId="21987FF8" w14:textId="77777777" w:rsidR="00342776" w:rsidRDefault="00342776"/>
    <w:p w14:paraId="72721ED6" w14:textId="77777777" w:rsidR="00342776" w:rsidRDefault="00FD5248">
      <w:pPr>
        <w:jc w:val="both"/>
        <w:rPr>
          <w:szCs w:val="28"/>
        </w:rPr>
      </w:pPr>
      <w:r>
        <w:rPr>
          <w:b/>
        </w:rPr>
        <w:t xml:space="preserve">         </w:t>
      </w:r>
      <w:r>
        <w:rPr>
          <w:szCs w:val="28"/>
        </w:rPr>
        <w:t xml:space="preserve">При разработке стилистического решения сайта необходимо учитывать портрет среднестатистического клиента и особенности работы компании (пункт 1 настоящего ТЗ). Учитывая данные особенности сайт должен иметь в меру строгий дизайн и цветовое оформление. Необходимо к минимуму свести использование </w:t>
      </w:r>
      <w:proofErr w:type="spellStart"/>
      <w:r>
        <w:rPr>
          <w:szCs w:val="28"/>
        </w:rPr>
        <w:t>flash</w:t>
      </w:r>
      <w:proofErr w:type="spellEnd"/>
      <w:r>
        <w:rPr>
          <w:szCs w:val="28"/>
        </w:rPr>
        <w:t xml:space="preserve">-анимации, музыки и видеозаписей. </w:t>
      </w:r>
    </w:p>
    <w:p w14:paraId="1F15FE77" w14:textId="77777777" w:rsidR="00342776" w:rsidRDefault="00FD5248">
      <w:pPr>
        <w:ind w:firstLine="708"/>
        <w:jc w:val="both"/>
        <w:rPr>
          <w:szCs w:val="28"/>
        </w:rPr>
      </w:pPr>
      <w:r>
        <w:rPr>
          <w:szCs w:val="28"/>
        </w:rPr>
        <w:t>Основная цветовая гамма — красно-синяя, в элементах могут использоваться цвета спокойных тонов, не отвлекающие от основной информации. При разработке графических элементов рекомендуется отталкиваться от шрифтов и цветов использованных в логотипе компании.</w:t>
      </w:r>
    </w:p>
    <w:p w14:paraId="29CFE57C" w14:textId="77777777" w:rsidR="00342776" w:rsidRDefault="00FD5248">
      <w:pPr>
        <w:jc w:val="both"/>
        <w:rPr>
          <w:szCs w:val="28"/>
        </w:rPr>
      </w:pPr>
      <w:r>
        <w:rPr>
          <w:szCs w:val="28"/>
        </w:rPr>
        <w:tab/>
        <w:t xml:space="preserve">Стилистическое оформление сайта обсуждается устно, на встрече Заказчика и дизайнера.  </w:t>
      </w:r>
    </w:p>
    <w:p w14:paraId="27A3A01D" w14:textId="77777777" w:rsidR="00342776" w:rsidRDefault="00FD5248">
      <w:pPr>
        <w:jc w:val="both"/>
        <w:rPr>
          <w:szCs w:val="28"/>
        </w:rPr>
      </w:pPr>
      <w:r>
        <w:rPr>
          <w:szCs w:val="28"/>
        </w:rPr>
        <w:tab/>
        <w:t xml:space="preserve">В рамках разработки дизайна должно быть предоставлено не менее трех последовательных итераций правок. </w:t>
      </w:r>
    </w:p>
    <w:p w14:paraId="4B4238C0" w14:textId="77777777" w:rsidR="00391DB5" w:rsidRDefault="00391DB5" w:rsidP="00391DB5">
      <w:pPr>
        <w:ind w:firstLine="708"/>
        <w:jc w:val="both"/>
        <w:rPr>
          <w:szCs w:val="28"/>
        </w:rPr>
      </w:pPr>
      <w:r w:rsidRPr="00391DB5">
        <w:rPr>
          <w:szCs w:val="28"/>
        </w:rPr>
        <w:t>Дизайн должен предусматривать корректное отображение</w:t>
      </w:r>
      <w:r>
        <w:rPr>
          <w:szCs w:val="28"/>
        </w:rPr>
        <w:t xml:space="preserve"> сайта</w:t>
      </w:r>
      <w:r w:rsidRPr="00391DB5">
        <w:rPr>
          <w:szCs w:val="28"/>
        </w:rPr>
        <w:t xml:space="preserve"> на популярных устройствах (мониторы, планшеты и мобильные телефоны</w:t>
      </w:r>
      <w:r>
        <w:rPr>
          <w:szCs w:val="28"/>
        </w:rPr>
        <w:t>).</w:t>
      </w:r>
    </w:p>
    <w:p w14:paraId="4687EAC7" w14:textId="77777777" w:rsidR="00342776" w:rsidRDefault="00FD5248">
      <w:r>
        <w:t> </w:t>
      </w:r>
    </w:p>
    <w:p w14:paraId="6746A3A4" w14:textId="77777777" w:rsidR="00342776" w:rsidRDefault="00342776"/>
    <w:p w14:paraId="1C00B222" w14:textId="77777777" w:rsidR="00342776" w:rsidRDefault="00342776"/>
    <w:p w14:paraId="61BE76E0" w14:textId="77777777" w:rsidR="00342776" w:rsidRDefault="00342776"/>
    <w:p w14:paraId="62E355E0" w14:textId="77777777" w:rsidR="00342776" w:rsidRDefault="00342776"/>
    <w:p w14:paraId="46625ECC" w14:textId="77777777" w:rsidR="00342776" w:rsidRDefault="00342776"/>
    <w:p w14:paraId="46DB8B94" w14:textId="77777777" w:rsidR="00342776" w:rsidRDefault="00342776"/>
    <w:p w14:paraId="6F8693F0" w14:textId="77777777" w:rsidR="00342776" w:rsidRDefault="00342776"/>
    <w:p w14:paraId="18E662F7" w14:textId="77777777" w:rsidR="00342776" w:rsidRDefault="00342776"/>
    <w:p w14:paraId="596F4C1C" w14:textId="77777777" w:rsidR="00342776" w:rsidRDefault="00342776"/>
    <w:p w14:paraId="1DC7B8B9" w14:textId="77777777" w:rsidR="00342776" w:rsidRDefault="00342776"/>
    <w:p w14:paraId="12064FED" w14:textId="77777777" w:rsidR="00342776" w:rsidRDefault="00342776"/>
    <w:p w14:paraId="1734EBDA" w14:textId="77777777" w:rsidR="00342776" w:rsidRDefault="00342776"/>
    <w:p w14:paraId="6448B8E0" w14:textId="77777777" w:rsidR="00342776" w:rsidRDefault="00342776"/>
    <w:p w14:paraId="54E9496F" w14:textId="77777777" w:rsidR="00342776" w:rsidRDefault="00342776"/>
    <w:p w14:paraId="14B2FBEC" w14:textId="77777777" w:rsidR="00342776" w:rsidRDefault="00342776"/>
    <w:p w14:paraId="317742FC" w14:textId="77777777" w:rsidR="00342776" w:rsidRDefault="00342776"/>
    <w:p w14:paraId="47518481" w14:textId="77777777" w:rsidR="00342776" w:rsidRDefault="00342776">
      <w:pPr>
        <w:ind w:firstLine="708"/>
      </w:pPr>
    </w:p>
    <w:p w14:paraId="1D55233B" w14:textId="77777777" w:rsidR="00342776" w:rsidRDefault="00342776"/>
    <w:p w14:paraId="66354428" w14:textId="77777777" w:rsidR="00342776" w:rsidRDefault="00342776"/>
    <w:p w14:paraId="24849570" w14:textId="77777777" w:rsidR="00342776" w:rsidRDefault="00342776"/>
    <w:p w14:paraId="0D65BA8A" w14:textId="77777777" w:rsidR="00342776" w:rsidRDefault="00FD5248">
      <w:pPr>
        <w:widowControl/>
      </w:pPr>
      <w:r>
        <w:br w:type="page"/>
      </w:r>
    </w:p>
    <w:p w14:paraId="12B1F33D" w14:textId="77777777" w:rsidR="00342776" w:rsidRDefault="00FD5248">
      <w:pPr>
        <w:pStyle w:val="1"/>
        <w:ind w:left="720"/>
      </w:pPr>
      <w:bookmarkStart w:id="22" w:name="_Toc462131091"/>
      <w:bookmarkStart w:id="23" w:name="_Toc471980779"/>
      <w:bookmarkEnd w:id="22"/>
      <w:r>
        <w:lastRenderedPageBreak/>
        <w:t>10.Требования к хостингу</w:t>
      </w:r>
      <w:bookmarkEnd w:id="23"/>
    </w:p>
    <w:p w14:paraId="4FCD19FD" w14:textId="77777777" w:rsidR="00342776" w:rsidRDefault="00FD5248">
      <w:r>
        <w:t> Для корректной работы системы заказчик должен предоставить хостинг, отвечающий следующим требованиям:</w:t>
      </w:r>
    </w:p>
    <w:p w14:paraId="0A6AECE9" w14:textId="77777777" w:rsidR="00342776" w:rsidRDefault="00342776"/>
    <w:p w14:paraId="430F4CA2" w14:textId="77777777" w:rsidR="00342776" w:rsidRDefault="00FD5248">
      <w:pPr>
        <w:rPr>
          <w:lang w:val="en-US"/>
        </w:rPr>
      </w:pPr>
      <w:r>
        <w:rPr>
          <w:lang w:val="en-US"/>
        </w:rPr>
        <w:t xml:space="preserve">-         Windows server 2008r2 </w:t>
      </w:r>
      <w:r>
        <w:t>или</w:t>
      </w:r>
      <w:r>
        <w:rPr>
          <w:lang w:val="en-US"/>
        </w:rPr>
        <w:t xml:space="preserve"> </w:t>
      </w:r>
      <w:r>
        <w:t>выше</w:t>
      </w:r>
      <w:r>
        <w:rPr>
          <w:lang w:val="en-US"/>
        </w:rPr>
        <w:t>;</w:t>
      </w:r>
    </w:p>
    <w:p w14:paraId="3CFBC036" w14:textId="77777777" w:rsidR="00342776" w:rsidRDefault="00FD5248">
      <w:r>
        <w:t>-         8 Гб оперативной памяти;</w:t>
      </w:r>
    </w:p>
    <w:p w14:paraId="2109BDE6" w14:textId="77777777" w:rsidR="00342776" w:rsidRDefault="00FD5248">
      <w:r>
        <w:t xml:space="preserve">-         2х-ядерный процессор, </w:t>
      </w:r>
      <w:proofErr w:type="gramStart"/>
      <w:r>
        <w:t>частота  3.0</w:t>
      </w:r>
      <w:proofErr w:type="gramEnd"/>
      <w:r>
        <w:t xml:space="preserve">  </w:t>
      </w:r>
      <w:proofErr w:type="spellStart"/>
      <w:r>
        <w:t>Ггц</w:t>
      </w:r>
      <w:proofErr w:type="spellEnd"/>
      <w:r>
        <w:t xml:space="preserve"> и выше,;</w:t>
      </w:r>
    </w:p>
    <w:p w14:paraId="0DC6D1B6" w14:textId="77777777" w:rsidR="00342776" w:rsidRDefault="00FD5248">
      <w:r>
        <w:t xml:space="preserve">-         40 Гб места на жестком диске </w:t>
      </w:r>
      <w:proofErr w:type="gramStart"/>
      <w:r>
        <w:t>( при</w:t>
      </w:r>
      <w:proofErr w:type="gramEnd"/>
      <w:r>
        <w:t xml:space="preserve"> условии хранения документации на стороне сервера).</w:t>
      </w:r>
    </w:p>
    <w:p w14:paraId="1F67EC97" w14:textId="77777777" w:rsidR="00342776" w:rsidRDefault="00FD5248">
      <w:r>
        <w:t> </w:t>
      </w:r>
    </w:p>
    <w:p w14:paraId="70EC1C8B" w14:textId="77777777" w:rsidR="00342776" w:rsidRDefault="00FD5248">
      <w:r>
        <w:t> </w:t>
      </w:r>
    </w:p>
    <w:p w14:paraId="2D0FE979" w14:textId="77777777" w:rsidR="00342776" w:rsidRDefault="00342776"/>
    <w:p w14:paraId="567C8CDD" w14:textId="77777777" w:rsidR="00342776" w:rsidRDefault="00342776"/>
    <w:p w14:paraId="0334E630" w14:textId="77777777" w:rsidR="00342776" w:rsidRDefault="00342776"/>
    <w:p w14:paraId="1F6F6222" w14:textId="77777777" w:rsidR="00342776" w:rsidRDefault="00342776"/>
    <w:p w14:paraId="0F1469A8" w14:textId="77777777" w:rsidR="00342776" w:rsidRDefault="00342776"/>
    <w:p w14:paraId="1D25F819" w14:textId="77777777" w:rsidR="00342776" w:rsidRDefault="00342776"/>
    <w:p w14:paraId="54AB950C" w14:textId="77777777" w:rsidR="00342776" w:rsidRDefault="00342776"/>
    <w:p w14:paraId="5581CF84" w14:textId="77777777" w:rsidR="00342776" w:rsidRDefault="00342776"/>
    <w:p w14:paraId="7002D2D7" w14:textId="77777777" w:rsidR="00342776" w:rsidRDefault="00342776"/>
    <w:p w14:paraId="375F84C8" w14:textId="77777777" w:rsidR="00342776" w:rsidRDefault="00342776"/>
    <w:p w14:paraId="6675BE1A" w14:textId="77777777" w:rsidR="00342776" w:rsidRDefault="00342776"/>
    <w:p w14:paraId="4E0AD64B" w14:textId="77777777" w:rsidR="00342776" w:rsidRDefault="00342776"/>
    <w:p w14:paraId="10CBD5D6" w14:textId="77777777" w:rsidR="00342776" w:rsidRDefault="00342776"/>
    <w:p w14:paraId="76D73D5E" w14:textId="77777777" w:rsidR="00342776" w:rsidRDefault="00342776"/>
    <w:p w14:paraId="3A5A3C0E" w14:textId="77777777" w:rsidR="00342776" w:rsidRDefault="00342776"/>
    <w:p w14:paraId="32BEB722" w14:textId="77777777" w:rsidR="00342776" w:rsidRDefault="00342776"/>
    <w:p w14:paraId="59846938" w14:textId="77777777" w:rsidR="00342776" w:rsidRDefault="00342776"/>
    <w:p w14:paraId="47C56954" w14:textId="77777777" w:rsidR="00342776" w:rsidRDefault="00342776"/>
    <w:p w14:paraId="7B668923" w14:textId="77777777" w:rsidR="00342776" w:rsidRDefault="00342776"/>
    <w:p w14:paraId="27A80AD0" w14:textId="77777777" w:rsidR="00342776" w:rsidRDefault="00342776"/>
    <w:p w14:paraId="74B39438" w14:textId="77777777" w:rsidR="00342776" w:rsidRDefault="00342776"/>
    <w:p w14:paraId="284A0D33" w14:textId="77777777" w:rsidR="00342776" w:rsidRDefault="00342776"/>
    <w:p w14:paraId="3BE923E3" w14:textId="77777777" w:rsidR="00342776" w:rsidRDefault="00342776"/>
    <w:p w14:paraId="7A128471" w14:textId="77777777" w:rsidR="00342776" w:rsidRDefault="00342776"/>
    <w:p w14:paraId="336FE01B" w14:textId="77777777" w:rsidR="00342776" w:rsidRDefault="00342776"/>
    <w:p w14:paraId="65F54BCA" w14:textId="77777777" w:rsidR="00342776" w:rsidRDefault="00FD5248">
      <w:pPr>
        <w:widowControl/>
      </w:pPr>
      <w:r>
        <w:br w:type="page"/>
      </w:r>
    </w:p>
    <w:p w14:paraId="0E697860" w14:textId="77777777" w:rsidR="00342776" w:rsidRDefault="00FD5248">
      <w:pPr>
        <w:pStyle w:val="1"/>
        <w:ind w:left="720"/>
      </w:pPr>
      <w:bookmarkStart w:id="24" w:name="_Toc462131092"/>
      <w:bookmarkStart w:id="25" w:name="_Toc471980780"/>
      <w:bookmarkEnd w:id="24"/>
      <w:r>
        <w:lastRenderedPageBreak/>
        <w:t>11.Требования к надежности</w:t>
      </w:r>
      <w:bookmarkEnd w:id="25"/>
    </w:p>
    <w:p w14:paraId="7F3BB53E" w14:textId="77777777" w:rsidR="00342776" w:rsidRDefault="00FD5248">
      <w:pPr>
        <w:jc w:val="both"/>
      </w:pPr>
      <w:r>
        <w:t> </w:t>
      </w:r>
    </w:p>
    <w:p w14:paraId="30A4F878" w14:textId="77777777" w:rsidR="00342776" w:rsidRDefault="00FD5248">
      <w:pPr>
        <w:ind w:firstLine="708"/>
        <w:jc w:val="both"/>
      </w:pPr>
      <w:r>
        <w:t>Сайт должен предусматривать базовую защиту от основных видов атак: межсайтового скриптинга, SQL-инъекций, CSRF-уязвимостей.</w:t>
      </w:r>
    </w:p>
    <w:p w14:paraId="43DCF1A1" w14:textId="77777777" w:rsidR="00A863AC" w:rsidRDefault="00FD5248">
      <w:pPr>
        <w:ind w:firstLine="708"/>
        <w:jc w:val="both"/>
      </w:pPr>
      <w:r>
        <w:t>Рекомендуется хранить одну копию программного обеспечения на внешнем носителе. Т</w:t>
      </w:r>
      <w:r w:rsidR="00A863AC">
        <w:t xml:space="preserve">акже </w:t>
      </w:r>
      <w:r w:rsidR="00A863AC" w:rsidRPr="00A863AC">
        <w:t xml:space="preserve">рекомендуется выполнять резервное копирование базы данных не реже одного раза в </w:t>
      </w:r>
      <w:r w:rsidR="00A863AC">
        <w:t>день</w:t>
      </w:r>
      <w:r w:rsidR="00A863AC" w:rsidRPr="00A863AC">
        <w:t xml:space="preserve">. В целях обеспечения максимальной безопасности работы сайта, рекомендуется хранить </w:t>
      </w:r>
      <w:r w:rsidR="00A863AC">
        <w:t>три</w:t>
      </w:r>
      <w:r w:rsidR="00A863AC" w:rsidRPr="00A863AC">
        <w:t xml:space="preserve"> версии базы данных</w:t>
      </w:r>
      <w:r w:rsidR="00A863AC">
        <w:t xml:space="preserve"> (за три дня, включая текущий день резервирования)</w:t>
      </w:r>
      <w:r w:rsidR="00A863AC" w:rsidRPr="00A863AC">
        <w:t xml:space="preserve">. </w:t>
      </w:r>
      <w:r w:rsidR="00F209D4">
        <w:t xml:space="preserve">Исполнитель должен подготовить базу данных к резервному копированию (путем отключения логов и сжатия базы). </w:t>
      </w:r>
      <w:r w:rsidR="00A863AC" w:rsidRPr="00A863AC">
        <w:t>Полное копирование сайта рекомендуется проводить не реже одного раза в шесть месяцев.</w:t>
      </w:r>
      <w:r w:rsidR="00A863AC">
        <w:t xml:space="preserve"> Хранить резервные копии сайта рекомендуется на стороне Заказчика. </w:t>
      </w:r>
    </w:p>
    <w:p w14:paraId="0E2E85C2" w14:textId="77777777" w:rsidR="00342776" w:rsidRDefault="00342776"/>
    <w:p w14:paraId="29CE15E8" w14:textId="77777777" w:rsidR="00342776" w:rsidRDefault="00342776"/>
    <w:p w14:paraId="622B221F" w14:textId="77777777" w:rsidR="00342776" w:rsidRDefault="00342776"/>
    <w:p w14:paraId="2BC8EBFC" w14:textId="77777777" w:rsidR="00342776" w:rsidRDefault="00342776"/>
    <w:p w14:paraId="5611EB87" w14:textId="77777777" w:rsidR="00342776" w:rsidRDefault="00342776"/>
    <w:p w14:paraId="088570BD" w14:textId="77777777" w:rsidR="00342776" w:rsidRDefault="00342776"/>
    <w:p w14:paraId="0242BC36" w14:textId="77777777" w:rsidR="00342776" w:rsidRDefault="00342776"/>
    <w:p w14:paraId="553B03E9" w14:textId="77777777" w:rsidR="00342776" w:rsidRDefault="00342776"/>
    <w:p w14:paraId="5411E680" w14:textId="77777777" w:rsidR="00342776" w:rsidRDefault="00342776"/>
    <w:p w14:paraId="4DC499B6" w14:textId="77777777" w:rsidR="00342776" w:rsidRDefault="00342776"/>
    <w:p w14:paraId="0A49B376" w14:textId="77777777" w:rsidR="00342776" w:rsidRDefault="00342776"/>
    <w:p w14:paraId="48766F43" w14:textId="77777777" w:rsidR="00342776" w:rsidRDefault="00342776"/>
    <w:p w14:paraId="02973C6E" w14:textId="77777777" w:rsidR="00342776" w:rsidRDefault="00342776"/>
    <w:p w14:paraId="7EF5E854" w14:textId="77777777" w:rsidR="00342776" w:rsidRDefault="00342776"/>
    <w:p w14:paraId="3ADECA57" w14:textId="77777777" w:rsidR="00342776" w:rsidRDefault="00342776"/>
    <w:p w14:paraId="100544B3" w14:textId="77777777" w:rsidR="00342776" w:rsidRDefault="00342776"/>
    <w:p w14:paraId="35293961" w14:textId="77777777" w:rsidR="00342776" w:rsidRDefault="00342776"/>
    <w:p w14:paraId="098B1A7B" w14:textId="77777777" w:rsidR="00342776" w:rsidRDefault="00342776"/>
    <w:p w14:paraId="388384CD" w14:textId="77777777" w:rsidR="00342776" w:rsidRDefault="00342776"/>
    <w:p w14:paraId="288A7514" w14:textId="77777777" w:rsidR="00342776" w:rsidRDefault="00342776"/>
    <w:p w14:paraId="62BA5A7A" w14:textId="77777777" w:rsidR="00342776" w:rsidRDefault="00342776"/>
    <w:p w14:paraId="222DEED6" w14:textId="77777777" w:rsidR="00342776" w:rsidRDefault="00342776"/>
    <w:p w14:paraId="57304C86" w14:textId="77777777" w:rsidR="00342776" w:rsidRDefault="00342776"/>
    <w:p w14:paraId="72F4A723" w14:textId="77777777" w:rsidR="00342776" w:rsidRDefault="00342776"/>
    <w:p w14:paraId="2EBCF096" w14:textId="77777777" w:rsidR="00342776" w:rsidRDefault="00342776"/>
    <w:p w14:paraId="21668289" w14:textId="77777777" w:rsidR="00342776" w:rsidRDefault="00342776"/>
    <w:p w14:paraId="74AA85A7" w14:textId="77777777" w:rsidR="00342776" w:rsidRDefault="00FD5248">
      <w:pPr>
        <w:widowControl/>
      </w:pPr>
      <w:r>
        <w:br w:type="page"/>
      </w:r>
    </w:p>
    <w:p w14:paraId="4CD6473C" w14:textId="77777777" w:rsidR="00E268D6" w:rsidRDefault="00E268D6" w:rsidP="00E268D6">
      <w:pPr>
        <w:pStyle w:val="1"/>
        <w:ind w:left="720"/>
      </w:pPr>
      <w:bookmarkStart w:id="26" w:name="_Toc462131093"/>
      <w:bookmarkStart w:id="27" w:name="_Toc471980781"/>
      <w:bookmarkEnd w:id="26"/>
      <w:r>
        <w:lastRenderedPageBreak/>
        <w:t>12.</w:t>
      </w:r>
      <w:r w:rsidR="00CA3167">
        <w:t>Требования к технологиям</w:t>
      </w:r>
      <w:bookmarkEnd w:id="27"/>
    </w:p>
    <w:p w14:paraId="5377B478" w14:textId="77777777" w:rsidR="00E268D6" w:rsidRDefault="00E268D6">
      <w:pPr>
        <w:pStyle w:val="1"/>
        <w:ind w:left="720"/>
      </w:pPr>
    </w:p>
    <w:p w14:paraId="32533A1C" w14:textId="77777777" w:rsidR="00E268D6" w:rsidRDefault="00BE0671" w:rsidP="00B150EC">
      <w:r>
        <w:tab/>
      </w:r>
      <w:r w:rsidR="00CA3167" w:rsidRPr="00B150EC">
        <w:t>Рекомендуется использовать следующие технологии:</w:t>
      </w:r>
    </w:p>
    <w:p w14:paraId="3DE907D5" w14:textId="77777777" w:rsidR="00B150EC" w:rsidRPr="00B150EC" w:rsidRDefault="00B150EC" w:rsidP="00B150EC"/>
    <w:p w14:paraId="2FDE510B" w14:textId="77777777" w:rsidR="00CA3167" w:rsidRPr="00B150EC" w:rsidRDefault="00A305DD" w:rsidP="00B150EC">
      <w:r>
        <w:t>- Система управления сайтом</w:t>
      </w:r>
      <w:r w:rsidR="00BE0671" w:rsidRPr="00B150EC">
        <w:t xml:space="preserve">: </w:t>
      </w:r>
      <w:r w:rsidR="00CA3167" w:rsidRPr="00B150EC">
        <w:t>Wordpress;</w:t>
      </w:r>
    </w:p>
    <w:p w14:paraId="7ED7E497" w14:textId="77777777" w:rsidR="00CA3167" w:rsidRPr="00B150EC" w:rsidRDefault="00A305DD" w:rsidP="00B150EC">
      <w:r>
        <w:t>- Языки разработки</w:t>
      </w:r>
      <w:r w:rsidR="00BE0671" w:rsidRPr="00B150EC">
        <w:t>:</w:t>
      </w:r>
      <w:r w:rsidR="00CA3167" w:rsidRPr="00B150EC">
        <w:t xml:space="preserve"> </w:t>
      </w:r>
      <w:proofErr w:type="spellStart"/>
      <w:r w:rsidR="00CA3167" w:rsidRPr="00B150EC">
        <w:t>php</w:t>
      </w:r>
      <w:proofErr w:type="spellEnd"/>
      <w:r w:rsidR="00CA3167" w:rsidRPr="00B150EC">
        <w:t xml:space="preserve">, c#, </w:t>
      </w:r>
      <w:proofErr w:type="spellStart"/>
      <w:r w:rsidR="00CA3167" w:rsidRPr="00B150EC">
        <w:t>JavaScript</w:t>
      </w:r>
      <w:proofErr w:type="spellEnd"/>
      <w:r w:rsidR="00CA3167" w:rsidRPr="00B150EC">
        <w:t>;</w:t>
      </w:r>
    </w:p>
    <w:p w14:paraId="3B696DA4" w14:textId="77777777" w:rsidR="00CA3167" w:rsidRDefault="00CA3167" w:rsidP="00B150EC">
      <w:r w:rsidRPr="00B150EC">
        <w:t>- База данных</w:t>
      </w:r>
      <w:r w:rsidR="00BE0671" w:rsidRPr="00B150EC">
        <w:t>: MySQL;</w:t>
      </w:r>
    </w:p>
    <w:p w14:paraId="569FFEEC" w14:textId="77777777" w:rsidR="00B150EC" w:rsidRPr="00B150EC" w:rsidRDefault="00B150EC" w:rsidP="00B150EC"/>
    <w:p w14:paraId="5303957A" w14:textId="77777777" w:rsidR="00CA3167" w:rsidRPr="00B150EC" w:rsidRDefault="00BE0671" w:rsidP="00B150EC">
      <w:r w:rsidRPr="00B150EC">
        <w:t xml:space="preserve">Технологии </w:t>
      </w:r>
      <w:r w:rsidR="00A305DD">
        <w:t>разработки</w:t>
      </w:r>
      <w:r w:rsidRPr="00B150EC">
        <w:t xml:space="preserve"> </w:t>
      </w:r>
      <w:r w:rsidR="00A305DD" w:rsidRPr="00B150EC">
        <w:t>воз</w:t>
      </w:r>
      <w:r w:rsidR="00A305DD">
        <w:t>можно</w:t>
      </w:r>
      <w:r w:rsidRPr="00B150EC">
        <w:t xml:space="preserve"> изменить по согласованию с Заказчиком. </w:t>
      </w:r>
    </w:p>
    <w:p w14:paraId="2F9A7828" w14:textId="77777777" w:rsidR="00C15931" w:rsidRDefault="00C15931" w:rsidP="00824103">
      <w:pPr>
        <w:pStyle w:val="1"/>
      </w:pPr>
    </w:p>
    <w:p w14:paraId="5400576B" w14:textId="77777777" w:rsidR="00342776" w:rsidRDefault="00B150EC">
      <w:pPr>
        <w:pStyle w:val="1"/>
        <w:ind w:left="720"/>
      </w:pPr>
      <w:bookmarkStart w:id="28" w:name="_Toc471980782"/>
      <w:r>
        <w:t>13</w:t>
      </w:r>
      <w:r w:rsidR="00FD5248">
        <w:t>.Условия сдачи и приемки</w:t>
      </w:r>
      <w:bookmarkEnd w:id="28"/>
    </w:p>
    <w:p w14:paraId="2C268940" w14:textId="77777777" w:rsidR="00342776" w:rsidRDefault="00FD5248">
      <w:pPr>
        <w:jc w:val="both"/>
      </w:pPr>
      <w:r>
        <w:t> </w:t>
      </w:r>
    </w:p>
    <w:p w14:paraId="5D6C2CDF" w14:textId="77777777" w:rsidR="00342776" w:rsidRDefault="00FD5248">
      <w:pPr>
        <w:jc w:val="both"/>
      </w:pPr>
      <w:r>
        <w:t>         Сайт должен корректно отображаться и функционировать в следующих браузерах:</w:t>
      </w:r>
    </w:p>
    <w:p w14:paraId="1A0251F0" w14:textId="77777777" w:rsidR="00342776" w:rsidRDefault="00FD5248">
      <w:pPr>
        <w:jc w:val="both"/>
      </w:pPr>
      <w:r>
        <w:t xml:space="preserve">- </w:t>
      </w:r>
      <w:proofErr w:type="spellStart"/>
      <w:r>
        <w:t>Chrome</w:t>
      </w:r>
      <w:proofErr w:type="spellEnd"/>
      <w:r>
        <w:t xml:space="preserve"> - последняя версия (браузер </w:t>
      </w:r>
      <w:proofErr w:type="spellStart"/>
      <w:r>
        <w:t>автообновляем</w:t>
      </w:r>
      <w:proofErr w:type="spellEnd"/>
      <w:r>
        <w:t>);</w:t>
      </w:r>
    </w:p>
    <w:p w14:paraId="660E1F61" w14:textId="77777777" w:rsidR="00342776" w:rsidRDefault="00FD5248">
      <w:pPr>
        <w:jc w:val="both"/>
      </w:pPr>
      <w:r>
        <w:t xml:space="preserve">- </w:t>
      </w:r>
      <w:proofErr w:type="spellStart"/>
      <w:r>
        <w:t>Firefox</w:t>
      </w:r>
      <w:proofErr w:type="spellEnd"/>
      <w:r>
        <w:t xml:space="preserve"> - последняя версия (браузер </w:t>
      </w:r>
      <w:proofErr w:type="spellStart"/>
      <w:r>
        <w:t>автообновляем</w:t>
      </w:r>
      <w:proofErr w:type="spellEnd"/>
      <w:r>
        <w:t>);</w:t>
      </w:r>
    </w:p>
    <w:p w14:paraId="46D6B91C" w14:textId="77777777" w:rsidR="00342776" w:rsidRDefault="00FD5248">
      <w:pPr>
        <w:jc w:val="both"/>
      </w:pPr>
      <w:r>
        <w:t xml:space="preserve">- </w:t>
      </w:r>
      <w:proofErr w:type="spellStart"/>
      <w:r>
        <w:t>Opera</w:t>
      </w:r>
      <w:proofErr w:type="spellEnd"/>
      <w:r>
        <w:t xml:space="preserve"> - версия 38 и выше;</w:t>
      </w:r>
    </w:p>
    <w:p w14:paraId="36883E17" w14:textId="77777777" w:rsidR="00342776" w:rsidRDefault="00FD5248">
      <w:pPr>
        <w:jc w:val="both"/>
      </w:pPr>
      <w:r>
        <w:t>- IE - версия 10 и выше;</w:t>
      </w:r>
    </w:p>
    <w:p w14:paraId="23C2C6CF" w14:textId="77777777" w:rsidR="00342776" w:rsidRDefault="00FD5248">
      <w:pPr>
        <w:jc w:val="both"/>
      </w:pPr>
      <w:r>
        <w:t> </w:t>
      </w:r>
      <w:r>
        <w:tab/>
        <w:t xml:space="preserve">Окончательная приемка программы осуществляется после периода опытной эксплуатации программы - если сайт работает корректно в течение семи дней. Исполнитель обязан предоставлять техническую поддержку в течение трех месяцев после сдачи проекта. В случае, если в течение трех месяцев возникнут неполадки в работе программного средства, исполнитель обязан устранить их за свой счет при условии, что данные неполадки вызваны ненадлежащим исполнением обязанностей в процессе разработки. </w:t>
      </w:r>
      <w:r w:rsidR="00CC2EAA">
        <w:t xml:space="preserve">Если неполадки вызваны другими факторами, Исполнитель имеет право требовать финансовое вознаграждение за выполнение работ. </w:t>
      </w:r>
      <w:r w:rsidR="00C15931">
        <w:t>Исполнитель имеет право ссылаться на разработанный ресурс на своем сайте и в портфолио.</w:t>
      </w:r>
    </w:p>
    <w:p w14:paraId="0251AD7F" w14:textId="77777777" w:rsidR="00342776" w:rsidRDefault="00FD5248">
      <w:pPr>
        <w:jc w:val="both"/>
      </w:pPr>
      <w:r>
        <w:tab/>
        <w:t>Допускается незначительное расхождение конечного программного продукта с продуктом, заявленным в ТЗ в случае, если данные расхождения были оговорены с Заказчиком после подписания настоящего ТЗ</w:t>
      </w:r>
      <w:r w:rsidR="00C15931">
        <w:t xml:space="preserve"> и был подписан протокол разногласий</w:t>
      </w:r>
      <w:r>
        <w:t xml:space="preserve">. </w:t>
      </w:r>
    </w:p>
    <w:p w14:paraId="1279A0C1" w14:textId="77777777" w:rsidR="00342776" w:rsidRDefault="00342776">
      <w:pPr>
        <w:jc w:val="both"/>
      </w:pPr>
    </w:p>
    <w:p w14:paraId="5F18C7C2" w14:textId="77777777" w:rsidR="00342776" w:rsidRDefault="00342776">
      <w:pPr>
        <w:jc w:val="both"/>
      </w:pPr>
    </w:p>
    <w:p w14:paraId="54B43E6F" w14:textId="77777777" w:rsidR="00342776" w:rsidRDefault="00342776">
      <w:pPr>
        <w:jc w:val="both"/>
      </w:pPr>
    </w:p>
    <w:p w14:paraId="78B9E49A" w14:textId="77777777" w:rsidR="00E155EC" w:rsidRDefault="00E155EC">
      <w:pPr>
        <w:jc w:val="both"/>
      </w:pPr>
    </w:p>
    <w:p w14:paraId="0E83D053" w14:textId="77777777" w:rsidR="00E155EC" w:rsidRDefault="00E155EC">
      <w:pPr>
        <w:jc w:val="both"/>
      </w:pPr>
      <w:bookmarkStart w:id="29" w:name="_GoBack"/>
      <w:bookmarkEnd w:id="29"/>
    </w:p>
    <w:p w14:paraId="21CC03D0" w14:textId="77777777" w:rsidR="00342776" w:rsidRDefault="00342776">
      <w:pPr>
        <w:jc w:val="both"/>
      </w:pPr>
    </w:p>
    <w:p w14:paraId="2ABB1416" w14:textId="77777777" w:rsidR="00342776" w:rsidRDefault="00FD5248">
      <w:pPr>
        <w:pStyle w:val="1"/>
        <w:jc w:val="right"/>
      </w:pPr>
      <w:bookmarkStart w:id="30" w:name="_Toc462131094"/>
      <w:bookmarkStart w:id="31" w:name="_Toc471980783"/>
      <w:bookmarkEnd w:id="30"/>
      <w:r>
        <w:lastRenderedPageBreak/>
        <w:t>Приложение 1</w:t>
      </w:r>
      <w:bookmarkEnd w:id="31"/>
    </w:p>
    <w:p w14:paraId="65FE5B71" w14:textId="77777777" w:rsidR="00342776" w:rsidRDefault="00FD5248">
      <w:pPr>
        <w:jc w:val="right"/>
        <w:rPr>
          <w:sz w:val="24"/>
        </w:rPr>
      </w:pPr>
      <w:r>
        <w:rPr>
          <w:sz w:val="24"/>
        </w:rPr>
        <w:t xml:space="preserve">Структура отчета </w:t>
      </w:r>
      <w:proofErr w:type="spellStart"/>
      <w:r>
        <w:rPr>
          <w:sz w:val="24"/>
          <w:lang w:val="en-US"/>
        </w:rPr>
        <w:t>xls</w:t>
      </w:r>
      <w:proofErr w:type="spellEnd"/>
    </w:p>
    <w:p w14:paraId="6A06FAE1" w14:textId="77777777" w:rsidR="00342776" w:rsidRDefault="00342776">
      <w:pPr>
        <w:jc w:val="right"/>
        <w:rPr>
          <w:lang w:eastAsia="ru-RU" w:bidi="ar-SA"/>
        </w:rPr>
      </w:pPr>
    </w:p>
    <w:p w14:paraId="28D37B1B" w14:textId="77777777" w:rsidR="00342776" w:rsidRDefault="00FD5248">
      <w:pPr>
        <w:rPr>
          <w:i/>
        </w:rPr>
      </w:pPr>
      <w:r>
        <w:rPr>
          <w:noProof/>
          <w:lang w:eastAsia="ru-RU" w:bidi="ar-SA"/>
        </w:rPr>
        <w:drawing>
          <wp:inline distT="0" distB="5080" distL="0" distR="3810" wp14:anchorId="1B63B4C6" wp14:editId="5B1ADF47">
            <wp:extent cx="5939790" cy="4262120"/>
            <wp:effectExtent l="0" t="0" r="0" b="0"/>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pic:cNvPicPr>
                      <a:picLocks noChangeAspect="1" noChangeArrowheads="1"/>
                    </pic:cNvPicPr>
                  </pic:nvPicPr>
                  <pic:blipFill>
                    <a:blip r:embed="rId12"/>
                    <a:stretch>
                      <a:fillRect/>
                    </a:stretch>
                  </pic:blipFill>
                  <pic:spPr bwMode="auto">
                    <a:xfrm>
                      <a:off x="0" y="0"/>
                      <a:ext cx="5939790" cy="4262120"/>
                    </a:xfrm>
                    <a:prstGeom prst="rect">
                      <a:avLst/>
                    </a:prstGeom>
                  </pic:spPr>
                </pic:pic>
              </a:graphicData>
            </a:graphic>
          </wp:inline>
        </w:drawing>
      </w:r>
    </w:p>
    <w:p w14:paraId="54268DD4" w14:textId="77777777" w:rsidR="00342776" w:rsidRDefault="00342776">
      <w:pPr>
        <w:jc w:val="right"/>
      </w:pPr>
    </w:p>
    <w:p w14:paraId="661BE1BE" w14:textId="77777777" w:rsidR="00342776" w:rsidRDefault="00342776">
      <w:pPr>
        <w:jc w:val="right"/>
      </w:pPr>
    </w:p>
    <w:p w14:paraId="56B02D29" w14:textId="77777777" w:rsidR="00342776" w:rsidRDefault="00342776">
      <w:pPr>
        <w:jc w:val="right"/>
      </w:pPr>
    </w:p>
    <w:p w14:paraId="3FC15064" w14:textId="77777777" w:rsidR="00342776" w:rsidRDefault="00342776">
      <w:pPr>
        <w:jc w:val="right"/>
      </w:pPr>
    </w:p>
    <w:p w14:paraId="7635E5A4" w14:textId="77777777" w:rsidR="00342776" w:rsidRDefault="00342776">
      <w:pPr>
        <w:jc w:val="right"/>
      </w:pPr>
    </w:p>
    <w:p w14:paraId="0CB7B234" w14:textId="77777777" w:rsidR="00342776" w:rsidRDefault="00342776">
      <w:pPr>
        <w:jc w:val="right"/>
      </w:pPr>
    </w:p>
    <w:p w14:paraId="7E3C1E79" w14:textId="77777777" w:rsidR="00342776" w:rsidRDefault="00342776">
      <w:pPr>
        <w:jc w:val="right"/>
      </w:pPr>
    </w:p>
    <w:p w14:paraId="636A00E4" w14:textId="77777777" w:rsidR="00342776" w:rsidRDefault="00342776">
      <w:pPr>
        <w:jc w:val="right"/>
      </w:pPr>
    </w:p>
    <w:p w14:paraId="74B10B42" w14:textId="77777777" w:rsidR="00342776" w:rsidRDefault="00342776">
      <w:pPr>
        <w:jc w:val="right"/>
      </w:pPr>
    </w:p>
    <w:p w14:paraId="4709DA6A" w14:textId="77777777" w:rsidR="00342776" w:rsidRDefault="00342776">
      <w:pPr>
        <w:jc w:val="right"/>
      </w:pPr>
    </w:p>
    <w:p w14:paraId="600CDCAA" w14:textId="77777777" w:rsidR="00342776" w:rsidRDefault="00342776">
      <w:pPr>
        <w:jc w:val="right"/>
      </w:pPr>
    </w:p>
    <w:p w14:paraId="687A3C86" w14:textId="77777777" w:rsidR="00342776" w:rsidRDefault="00342776">
      <w:pPr>
        <w:jc w:val="right"/>
      </w:pPr>
    </w:p>
    <w:p w14:paraId="3470C78F" w14:textId="77777777" w:rsidR="00C15931" w:rsidRDefault="00C15931">
      <w:pPr>
        <w:jc w:val="right"/>
      </w:pPr>
    </w:p>
    <w:p w14:paraId="65A47B7C" w14:textId="77777777" w:rsidR="00C15931" w:rsidRDefault="00C15931">
      <w:pPr>
        <w:jc w:val="right"/>
      </w:pPr>
    </w:p>
    <w:p w14:paraId="72222946" w14:textId="77777777" w:rsidR="00342776" w:rsidRDefault="00342776">
      <w:pPr>
        <w:jc w:val="right"/>
      </w:pPr>
    </w:p>
    <w:p w14:paraId="23964B7B" w14:textId="77777777" w:rsidR="00342776" w:rsidRDefault="00342776">
      <w:pPr>
        <w:jc w:val="right"/>
      </w:pPr>
    </w:p>
    <w:p w14:paraId="57DA7AA2" w14:textId="77777777" w:rsidR="00342776" w:rsidRDefault="00342776">
      <w:pPr>
        <w:jc w:val="right"/>
      </w:pPr>
    </w:p>
    <w:p w14:paraId="739F8798" w14:textId="77777777" w:rsidR="00342776" w:rsidRDefault="00342776">
      <w:pPr>
        <w:jc w:val="right"/>
      </w:pPr>
    </w:p>
    <w:p w14:paraId="4A21BDE4" w14:textId="77777777" w:rsidR="00342776" w:rsidRDefault="00FD5248">
      <w:pPr>
        <w:pStyle w:val="1"/>
        <w:jc w:val="right"/>
      </w:pPr>
      <w:bookmarkStart w:id="32" w:name="_Toc462131095"/>
      <w:bookmarkStart w:id="33" w:name="_Приложение_2"/>
      <w:bookmarkStart w:id="34" w:name="_Toc471980784"/>
      <w:bookmarkEnd w:id="32"/>
      <w:bookmarkEnd w:id="33"/>
      <w:r>
        <w:lastRenderedPageBreak/>
        <w:t>Приложение 2</w:t>
      </w:r>
      <w:bookmarkEnd w:id="34"/>
    </w:p>
    <w:p w14:paraId="0B7EAE6C" w14:textId="77777777" w:rsidR="00364FD5" w:rsidRDefault="00364FD5" w:rsidP="00364FD5">
      <w:pPr>
        <w:jc w:val="right"/>
        <w:rPr>
          <w:sz w:val="24"/>
        </w:rPr>
      </w:pPr>
      <w:r>
        <w:rPr>
          <w:sz w:val="24"/>
        </w:rPr>
        <w:t>Прототипы страниц сайта</w:t>
      </w:r>
    </w:p>
    <w:p w14:paraId="15F60981" w14:textId="77777777" w:rsidR="00342776" w:rsidRDefault="00342776">
      <w:pPr>
        <w:tabs>
          <w:tab w:val="left" w:pos="900"/>
        </w:tabs>
        <w:spacing w:line="276" w:lineRule="auto"/>
        <w:jc w:val="both"/>
        <w:rPr>
          <w:i/>
          <w:sz w:val="24"/>
        </w:rPr>
      </w:pPr>
    </w:p>
    <w:p w14:paraId="1AD74A0B" w14:textId="77777777" w:rsidR="004E5DE4" w:rsidRDefault="004E5DE4">
      <w:pPr>
        <w:tabs>
          <w:tab w:val="left" w:pos="900"/>
        </w:tabs>
        <w:spacing w:line="276" w:lineRule="auto"/>
        <w:jc w:val="both"/>
        <w:rPr>
          <w:b/>
          <w:sz w:val="24"/>
        </w:rPr>
      </w:pPr>
      <w:r>
        <w:rPr>
          <w:b/>
          <w:sz w:val="24"/>
        </w:rPr>
        <w:t>Открытые страницы</w:t>
      </w:r>
    </w:p>
    <w:p w14:paraId="504059F8" w14:textId="77777777" w:rsidR="004E5DE4" w:rsidRDefault="004E5DE4">
      <w:pPr>
        <w:tabs>
          <w:tab w:val="left" w:pos="900"/>
        </w:tabs>
        <w:spacing w:line="276" w:lineRule="auto"/>
        <w:jc w:val="both"/>
        <w:rPr>
          <w:b/>
          <w:sz w:val="24"/>
        </w:rPr>
      </w:pPr>
    </w:p>
    <w:p w14:paraId="4FC84DFE" w14:textId="77777777" w:rsidR="00342776" w:rsidRDefault="00147CA9" w:rsidP="00364FD5">
      <w:pPr>
        <w:rPr>
          <w:i/>
        </w:rPr>
      </w:pPr>
      <w:r>
        <w:rPr>
          <w:i/>
        </w:rPr>
        <w:t>Страница «</w:t>
      </w:r>
      <w:r w:rsidR="002E13D6">
        <w:rPr>
          <w:i/>
        </w:rPr>
        <w:t>Акции</w:t>
      </w:r>
      <w:r>
        <w:rPr>
          <w:i/>
        </w:rPr>
        <w:t>»</w:t>
      </w:r>
    </w:p>
    <w:p w14:paraId="5264ED60" w14:textId="77777777" w:rsidR="002E13D6" w:rsidRDefault="002E13D6" w:rsidP="00364FD5">
      <w:pPr>
        <w:rPr>
          <w:i/>
        </w:rPr>
      </w:pPr>
    </w:p>
    <w:p w14:paraId="04F36F7E" w14:textId="77777777" w:rsidR="002E13D6" w:rsidRPr="00364FD5" w:rsidRDefault="002E13D6" w:rsidP="00364FD5">
      <w:pPr>
        <w:rPr>
          <w:i/>
        </w:rPr>
      </w:pPr>
      <w:r>
        <w:rPr>
          <w:i/>
          <w:noProof/>
          <w:lang w:eastAsia="ru-RU" w:bidi="ar-SA"/>
        </w:rPr>
        <w:drawing>
          <wp:inline distT="0" distB="0" distL="0" distR="0" wp14:anchorId="30F48E58" wp14:editId="3105A0DC">
            <wp:extent cx="5922645" cy="3328035"/>
            <wp:effectExtent l="0" t="0" r="1905" b="5715"/>
            <wp:docPr id="3" name="Рисунок 3" descr="C:\Users\Тестировщик\Desktop\кол\neavtorizovannyi\1 akc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Тестировщик\Desktop\кол\neavtorizovannyi\1 akcii.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0A08F2AB" w14:textId="77777777" w:rsidR="00342776" w:rsidRDefault="00342776"/>
    <w:p w14:paraId="3245A5ED" w14:textId="6D7EC90D" w:rsidR="002E13D6" w:rsidRPr="00FC370E" w:rsidRDefault="002E13D6" w:rsidP="002E13D6">
      <w:pPr>
        <w:rPr>
          <w:i/>
          <w:sz w:val="20"/>
          <w:szCs w:val="20"/>
        </w:rPr>
      </w:pPr>
      <w:r>
        <w:rPr>
          <w:i/>
        </w:rPr>
        <w:t>Страница «Каталог рекламных конструкций»</w:t>
      </w:r>
      <w:r w:rsidR="00A41F61">
        <w:rPr>
          <w:i/>
        </w:rPr>
        <w:t xml:space="preserve"> </w:t>
      </w:r>
    </w:p>
    <w:p w14:paraId="34FB5109" w14:textId="77777777" w:rsidR="002E13D6" w:rsidRDefault="002E13D6" w:rsidP="002E13D6">
      <w:pPr>
        <w:rPr>
          <w:i/>
        </w:rPr>
      </w:pPr>
    </w:p>
    <w:p w14:paraId="28609B3D" w14:textId="77777777" w:rsidR="002E13D6" w:rsidRDefault="002E13D6" w:rsidP="002E13D6">
      <w:pPr>
        <w:rPr>
          <w:i/>
        </w:rPr>
      </w:pPr>
      <w:r>
        <w:rPr>
          <w:i/>
          <w:noProof/>
          <w:lang w:eastAsia="ru-RU" w:bidi="ar-SA"/>
        </w:rPr>
        <w:drawing>
          <wp:inline distT="0" distB="0" distL="0" distR="0" wp14:anchorId="3FF8D810" wp14:editId="4885A3DF">
            <wp:extent cx="5922645" cy="3328035"/>
            <wp:effectExtent l="0" t="0" r="1905" b="5715"/>
            <wp:docPr id="4" name="Рисунок 4" descr="C:\Users\Тестировщик\Desktop\кол\neavtorizovannyi\2 katalog_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Тестировщик\Desktop\кол\neavtorizovannyi\2 katalog_rk.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33F3E9D7" w14:textId="77777777" w:rsidR="00FC370E" w:rsidRPr="00364FD5" w:rsidRDefault="00FC370E" w:rsidP="002E13D6">
      <w:pPr>
        <w:rPr>
          <w:i/>
        </w:rPr>
      </w:pPr>
    </w:p>
    <w:p w14:paraId="1D304C41" w14:textId="77777777" w:rsidR="00342776" w:rsidRPr="00364FD5" w:rsidRDefault="00364FD5" w:rsidP="00364FD5">
      <w:pPr>
        <w:rPr>
          <w:i/>
        </w:rPr>
      </w:pPr>
      <w:r w:rsidRPr="00364FD5">
        <w:rPr>
          <w:i/>
        </w:rPr>
        <w:lastRenderedPageBreak/>
        <w:t>Страница рекламной конструкции (без авторизации)</w:t>
      </w:r>
    </w:p>
    <w:p w14:paraId="60EA0BF7" w14:textId="77777777" w:rsidR="00342776" w:rsidRDefault="00342776">
      <w:pPr>
        <w:jc w:val="right"/>
      </w:pPr>
    </w:p>
    <w:p w14:paraId="0DD9DEF8" w14:textId="77777777" w:rsidR="00342776" w:rsidRDefault="002E13D6" w:rsidP="00364FD5">
      <w:pPr>
        <w:jc w:val="center"/>
      </w:pPr>
      <w:r>
        <w:rPr>
          <w:noProof/>
          <w:lang w:eastAsia="ru-RU" w:bidi="ar-SA"/>
        </w:rPr>
        <w:drawing>
          <wp:inline distT="0" distB="0" distL="0" distR="0" wp14:anchorId="49EC757B" wp14:editId="0F63D6DD">
            <wp:extent cx="5922645" cy="3328035"/>
            <wp:effectExtent l="0" t="0" r="1905" b="5715"/>
            <wp:docPr id="10" name="Рисунок 10" descr="C:\Users\Тестировщик\Desktop\кол\neavtorizovannyi\2-1 stranica_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Тестировщик\Desktop\кол\neavtorizovannyi\2-1 stranica_rk.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7A4B9A92" w14:textId="77777777" w:rsidR="00342776" w:rsidRDefault="00342776">
      <w:pPr>
        <w:jc w:val="right"/>
      </w:pPr>
    </w:p>
    <w:p w14:paraId="4175C202" w14:textId="77777777" w:rsidR="002E13D6" w:rsidRDefault="002E13D6" w:rsidP="002E13D6">
      <w:pPr>
        <w:rPr>
          <w:i/>
        </w:rPr>
      </w:pPr>
      <w:r>
        <w:rPr>
          <w:i/>
        </w:rPr>
        <w:t>Страница рекламной конструкции (просмотр фото)</w:t>
      </w:r>
    </w:p>
    <w:p w14:paraId="5DA0A103" w14:textId="77777777" w:rsidR="002E13D6" w:rsidRDefault="002E13D6" w:rsidP="002E13D6">
      <w:pPr>
        <w:rPr>
          <w:i/>
        </w:rPr>
      </w:pPr>
    </w:p>
    <w:p w14:paraId="764DEB92" w14:textId="77777777" w:rsidR="002E13D6" w:rsidRPr="00364FD5" w:rsidRDefault="002E13D6" w:rsidP="002E13D6">
      <w:pPr>
        <w:rPr>
          <w:i/>
        </w:rPr>
      </w:pPr>
      <w:r>
        <w:rPr>
          <w:i/>
          <w:noProof/>
          <w:lang w:eastAsia="ru-RU" w:bidi="ar-SA"/>
        </w:rPr>
        <w:drawing>
          <wp:inline distT="0" distB="0" distL="0" distR="0" wp14:anchorId="04369456" wp14:editId="3CE555A0">
            <wp:extent cx="5922645" cy="3328035"/>
            <wp:effectExtent l="0" t="0" r="1905" b="5715"/>
            <wp:docPr id="16" name="Рисунок 16" descr="C:\Users\Тестировщик\Desktop\кол\neavtorizovannyi\2-2 uvelichit_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Тестировщик\Desktop\кол\neavtorizovannyi\2-2 uvelichit_foto.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26532711" w14:textId="77777777" w:rsidR="00342776" w:rsidRDefault="00342776">
      <w:pPr>
        <w:jc w:val="right"/>
      </w:pPr>
    </w:p>
    <w:p w14:paraId="5F0E87B9" w14:textId="77777777" w:rsidR="00342776" w:rsidRDefault="00342776">
      <w:pPr>
        <w:jc w:val="right"/>
      </w:pPr>
    </w:p>
    <w:p w14:paraId="4B79A829" w14:textId="77777777" w:rsidR="002E13D6" w:rsidRDefault="002E13D6">
      <w:pPr>
        <w:jc w:val="right"/>
      </w:pPr>
    </w:p>
    <w:p w14:paraId="15351293" w14:textId="77777777" w:rsidR="002E13D6" w:rsidRDefault="002E13D6">
      <w:pPr>
        <w:jc w:val="right"/>
      </w:pPr>
    </w:p>
    <w:p w14:paraId="30165789" w14:textId="77777777" w:rsidR="002E13D6" w:rsidRDefault="002E13D6">
      <w:pPr>
        <w:jc w:val="right"/>
      </w:pPr>
    </w:p>
    <w:p w14:paraId="6428FD35" w14:textId="77777777" w:rsidR="002E13D6" w:rsidRDefault="002E13D6">
      <w:pPr>
        <w:jc w:val="right"/>
      </w:pPr>
    </w:p>
    <w:p w14:paraId="1386BD50" w14:textId="77777777" w:rsidR="002E13D6" w:rsidRDefault="002E13D6" w:rsidP="002E13D6">
      <w:pPr>
        <w:rPr>
          <w:i/>
        </w:rPr>
      </w:pPr>
      <w:r>
        <w:rPr>
          <w:i/>
        </w:rPr>
        <w:lastRenderedPageBreak/>
        <w:t>Форма обработки кнопки «Купить» и «Отложить на 5 дней»</w:t>
      </w:r>
    </w:p>
    <w:p w14:paraId="33195E7C" w14:textId="77777777" w:rsidR="002E13D6" w:rsidRDefault="002E13D6" w:rsidP="002E13D6">
      <w:pPr>
        <w:rPr>
          <w:i/>
        </w:rPr>
      </w:pPr>
    </w:p>
    <w:p w14:paraId="6F4A8C44" w14:textId="77777777" w:rsidR="002E13D6" w:rsidRDefault="002E13D6" w:rsidP="002E13D6">
      <w:pPr>
        <w:rPr>
          <w:i/>
        </w:rPr>
      </w:pPr>
      <w:r>
        <w:rPr>
          <w:i/>
          <w:noProof/>
          <w:lang w:eastAsia="ru-RU" w:bidi="ar-SA"/>
        </w:rPr>
        <w:drawing>
          <wp:inline distT="0" distB="0" distL="0" distR="0" wp14:anchorId="45129F4F" wp14:editId="76767EC6">
            <wp:extent cx="5922645" cy="3328035"/>
            <wp:effectExtent l="0" t="0" r="1905" b="5715"/>
            <wp:docPr id="12" name="Рисунок 12" descr="C:\Users\Тестировщик\Desktop\кол\neavtorizovannyi\2-2 kup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Тестировщик\Desktop\кол\neavtorizovannyi\2-2 kupi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19F40903" w14:textId="77777777" w:rsidR="002E13D6" w:rsidRDefault="002E13D6" w:rsidP="002E13D6">
      <w:pPr>
        <w:rPr>
          <w:i/>
        </w:rPr>
      </w:pPr>
    </w:p>
    <w:p w14:paraId="420A78C1" w14:textId="77777777" w:rsidR="002E13D6" w:rsidRPr="00364FD5" w:rsidRDefault="002E13D6" w:rsidP="002E13D6">
      <w:pPr>
        <w:rPr>
          <w:i/>
        </w:rPr>
      </w:pPr>
    </w:p>
    <w:p w14:paraId="26C75497" w14:textId="77777777" w:rsidR="002E13D6" w:rsidRDefault="002E13D6" w:rsidP="002E13D6">
      <w:pPr>
        <w:rPr>
          <w:i/>
        </w:rPr>
      </w:pPr>
      <w:r>
        <w:rPr>
          <w:i/>
        </w:rPr>
        <w:t>Страница «О компании»</w:t>
      </w:r>
    </w:p>
    <w:p w14:paraId="4804DB7A" w14:textId="77777777" w:rsidR="002E13D6" w:rsidRDefault="002E13D6" w:rsidP="002E13D6">
      <w:pPr>
        <w:rPr>
          <w:i/>
        </w:rPr>
      </w:pPr>
    </w:p>
    <w:p w14:paraId="7D64C11E" w14:textId="77777777" w:rsidR="002E13D6" w:rsidRPr="00364FD5" w:rsidRDefault="002E13D6" w:rsidP="002E13D6">
      <w:pPr>
        <w:rPr>
          <w:i/>
        </w:rPr>
      </w:pPr>
      <w:r>
        <w:rPr>
          <w:i/>
          <w:noProof/>
          <w:lang w:eastAsia="ru-RU" w:bidi="ar-SA"/>
        </w:rPr>
        <w:drawing>
          <wp:inline distT="0" distB="0" distL="0" distR="0" wp14:anchorId="3AEA7368" wp14:editId="4F5A31D3">
            <wp:extent cx="5922645" cy="3328035"/>
            <wp:effectExtent l="0" t="0" r="1905" b="5715"/>
            <wp:docPr id="18" name="Рисунок 18" descr="C:\Users\Тестировщик\Desktop\кол\neavtorizovannyi\3 o_kompan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Тестировщик\Desktop\кол\neavtorizovannyi\3 o_kompanii.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1D518806" w14:textId="77777777" w:rsidR="00342776" w:rsidRDefault="00342776">
      <w:pPr>
        <w:jc w:val="right"/>
      </w:pPr>
    </w:p>
    <w:p w14:paraId="5BDC05DA" w14:textId="77777777" w:rsidR="00342776" w:rsidRDefault="00342776">
      <w:pPr>
        <w:jc w:val="right"/>
      </w:pPr>
    </w:p>
    <w:p w14:paraId="22D95477" w14:textId="77777777" w:rsidR="002E13D6" w:rsidRDefault="002E13D6">
      <w:pPr>
        <w:jc w:val="right"/>
      </w:pPr>
    </w:p>
    <w:p w14:paraId="068A0BA9" w14:textId="77777777" w:rsidR="002E13D6" w:rsidRDefault="002E13D6">
      <w:pPr>
        <w:jc w:val="right"/>
      </w:pPr>
    </w:p>
    <w:p w14:paraId="78EE0F3C" w14:textId="77777777" w:rsidR="002E13D6" w:rsidRDefault="002E13D6">
      <w:pPr>
        <w:jc w:val="right"/>
      </w:pPr>
    </w:p>
    <w:p w14:paraId="5FCB5D84" w14:textId="77777777" w:rsidR="002E13D6" w:rsidRDefault="002E13D6" w:rsidP="002E13D6">
      <w:pPr>
        <w:rPr>
          <w:i/>
        </w:rPr>
      </w:pPr>
      <w:r>
        <w:rPr>
          <w:i/>
        </w:rPr>
        <w:lastRenderedPageBreak/>
        <w:t>Страница «Вакансии»</w:t>
      </w:r>
    </w:p>
    <w:p w14:paraId="17CF8060" w14:textId="77777777" w:rsidR="002E13D6" w:rsidRPr="00364FD5" w:rsidRDefault="002E13D6" w:rsidP="002E13D6">
      <w:pPr>
        <w:rPr>
          <w:i/>
        </w:rPr>
      </w:pPr>
    </w:p>
    <w:p w14:paraId="0E7C9A2D" w14:textId="77777777" w:rsidR="002E13D6" w:rsidRPr="002E13D6" w:rsidRDefault="002E13D6">
      <w:pPr>
        <w:jc w:val="right"/>
        <w:rPr>
          <w:b/>
        </w:rPr>
      </w:pPr>
      <w:r>
        <w:rPr>
          <w:b/>
          <w:noProof/>
          <w:lang w:eastAsia="ru-RU" w:bidi="ar-SA"/>
        </w:rPr>
        <w:drawing>
          <wp:inline distT="0" distB="0" distL="0" distR="0" wp14:anchorId="52364BB6" wp14:editId="080359B7">
            <wp:extent cx="5922645" cy="3328035"/>
            <wp:effectExtent l="0" t="0" r="1905" b="5715"/>
            <wp:docPr id="19" name="Рисунок 19" descr="C:\Users\Тестировщик\Desktop\кол\neavtorizovannyi\4 vakans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Тестировщик\Desktop\кол\neavtorizovannyi\4 vakansii.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5D3365C5" w14:textId="77777777" w:rsidR="00342776" w:rsidRDefault="00342776">
      <w:pPr>
        <w:jc w:val="right"/>
      </w:pPr>
    </w:p>
    <w:p w14:paraId="17D423F7" w14:textId="77777777" w:rsidR="00342776" w:rsidRDefault="00342776">
      <w:pPr>
        <w:jc w:val="right"/>
      </w:pPr>
    </w:p>
    <w:p w14:paraId="407475B3" w14:textId="77777777" w:rsidR="002E13D6" w:rsidRDefault="002E13D6" w:rsidP="002E13D6">
      <w:pPr>
        <w:rPr>
          <w:i/>
        </w:rPr>
      </w:pPr>
      <w:r>
        <w:rPr>
          <w:i/>
        </w:rPr>
        <w:t>Страница «Преимущества»</w:t>
      </w:r>
    </w:p>
    <w:p w14:paraId="4ED42BFE" w14:textId="77777777" w:rsidR="002E13D6" w:rsidRDefault="002E13D6" w:rsidP="002E13D6">
      <w:pPr>
        <w:rPr>
          <w:i/>
        </w:rPr>
      </w:pPr>
    </w:p>
    <w:p w14:paraId="3CA8928E" w14:textId="77777777" w:rsidR="002E13D6" w:rsidRPr="00364FD5" w:rsidRDefault="002E13D6" w:rsidP="002E13D6">
      <w:pPr>
        <w:rPr>
          <w:i/>
        </w:rPr>
      </w:pPr>
      <w:r>
        <w:rPr>
          <w:i/>
          <w:noProof/>
          <w:lang w:eastAsia="ru-RU" w:bidi="ar-SA"/>
        </w:rPr>
        <w:drawing>
          <wp:inline distT="0" distB="0" distL="0" distR="0" wp14:anchorId="039577BC" wp14:editId="181F07E5">
            <wp:extent cx="5922645" cy="3328035"/>
            <wp:effectExtent l="0" t="0" r="1905" b="5715"/>
            <wp:docPr id="23" name="Рисунок 23" descr="C:\Users\Тестировщик\Desktop\кол\neavtorizovannyi\5 preimushest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Тестировщик\Desktop\кол\neavtorizovannyi\5 preimushestv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2A0B1EEA" w14:textId="77777777" w:rsidR="00342776" w:rsidRDefault="00342776">
      <w:pPr>
        <w:jc w:val="right"/>
      </w:pPr>
    </w:p>
    <w:p w14:paraId="07ADBBDF" w14:textId="77777777" w:rsidR="00342776" w:rsidRDefault="00342776">
      <w:pPr>
        <w:jc w:val="right"/>
      </w:pPr>
    </w:p>
    <w:p w14:paraId="2F0D0AB7" w14:textId="77777777" w:rsidR="00342776" w:rsidRDefault="00342776">
      <w:pPr>
        <w:jc w:val="right"/>
      </w:pPr>
    </w:p>
    <w:p w14:paraId="2260EADF" w14:textId="77777777" w:rsidR="00147CA9" w:rsidRDefault="00147CA9">
      <w:pPr>
        <w:jc w:val="right"/>
      </w:pPr>
    </w:p>
    <w:p w14:paraId="7B1F1F0F" w14:textId="77777777" w:rsidR="00147CA9" w:rsidRDefault="00147CA9">
      <w:pPr>
        <w:jc w:val="right"/>
      </w:pPr>
    </w:p>
    <w:p w14:paraId="73F78F89" w14:textId="77777777" w:rsidR="002E13D6" w:rsidRDefault="002E13D6" w:rsidP="002E13D6">
      <w:pPr>
        <w:rPr>
          <w:i/>
        </w:rPr>
      </w:pPr>
      <w:r>
        <w:rPr>
          <w:i/>
        </w:rPr>
        <w:lastRenderedPageBreak/>
        <w:t>Страница «Наши клиенты»</w:t>
      </w:r>
    </w:p>
    <w:p w14:paraId="7B4A7C2B" w14:textId="77777777" w:rsidR="002E13D6" w:rsidRPr="00364FD5" w:rsidRDefault="002E13D6" w:rsidP="002E13D6">
      <w:pPr>
        <w:rPr>
          <w:i/>
        </w:rPr>
      </w:pPr>
    </w:p>
    <w:p w14:paraId="738A7222" w14:textId="77777777" w:rsidR="00147CA9" w:rsidRDefault="002E13D6">
      <w:pPr>
        <w:jc w:val="right"/>
      </w:pPr>
      <w:r>
        <w:rPr>
          <w:noProof/>
          <w:lang w:eastAsia="ru-RU" w:bidi="ar-SA"/>
        </w:rPr>
        <w:drawing>
          <wp:inline distT="0" distB="0" distL="0" distR="0" wp14:anchorId="797E9030" wp14:editId="076E83E4">
            <wp:extent cx="5922645" cy="3328035"/>
            <wp:effectExtent l="0" t="0" r="1905" b="5715"/>
            <wp:docPr id="45" name="Рисунок 45" descr="C:\Users\Тестировщик\Desktop\кол\neavtorizovannyi\6 nashi_klien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Тестировщик\Desktop\кол\neavtorizovannyi\6 nashi_klient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21496D93" w14:textId="77777777" w:rsidR="00147CA9" w:rsidRDefault="00147CA9">
      <w:pPr>
        <w:jc w:val="right"/>
      </w:pPr>
    </w:p>
    <w:p w14:paraId="18FD778C" w14:textId="77777777" w:rsidR="00147CA9" w:rsidRDefault="00147CA9">
      <w:pPr>
        <w:jc w:val="right"/>
      </w:pPr>
    </w:p>
    <w:p w14:paraId="4EDFF2DA" w14:textId="77777777" w:rsidR="00147CA9" w:rsidRPr="00147CA9" w:rsidRDefault="00147CA9" w:rsidP="00147CA9">
      <w:pPr>
        <w:rPr>
          <w:i/>
        </w:rPr>
      </w:pPr>
      <w:r w:rsidRPr="00147CA9">
        <w:rPr>
          <w:i/>
        </w:rPr>
        <w:t>Страница «</w:t>
      </w:r>
      <w:r w:rsidR="002E13D6">
        <w:rPr>
          <w:i/>
        </w:rPr>
        <w:t>Контакты</w:t>
      </w:r>
      <w:r w:rsidRPr="00147CA9">
        <w:rPr>
          <w:i/>
        </w:rPr>
        <w:t>»</w:t>
      </w:r>
    </w:p>
    <w:p w14:paraId="0074697E" w14:textId="77777777" w:rsidR="00147CA9" w:rsidRDefault="00147CA9" w:rsidP="00147CA9"/>
    <w:p w14:paraId="0CFFC784" w14:textId="77777777" w:rsidR="00147CA9" w:rsidRDefault="002E13D6" w:rsidP="00147CA9">
      <w:pPr>
        <w:jc w:val="center"/>
      </w:pPr>
      <w:r>
        <w:rPr>
          <w:noProof/>
          <w:lang w:eastAsia="ru-RU" w:bidi="ar-SA"/>
        </w:rPr>
        <w:drawing>
          <wp:inline distT="0" distB="0" distL="0" distR="0" wp14:anchorId="35C67E72" wp14:editId="1AEDB33C">
            <wp:extent cx="5922645" cy="3328035"/>
            <wp:effectExtent l="0" t="0" r="1905" b="5715"/>
            <wp:docPr id="46" name="Рисунок 46" descr="C:\Users\Тестировщик\Desktop\кол\neavtorizovannyi\7 kontak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Тестировщик\Desktop\кол\neavtorizovannyi\7 kontakty.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4B95C408" w14:textId="77777777" w:rsidR="00147CA9" w:rsidRDefault="00147CA9">
      <w:pPr>
        <w:jc w:val="right"/>
      </w:pPr>
    </w:p>
    <w:p w14:paraId="4B8E4B46" w14:textId="77777777" w:rsidR="00147CA9" w:rsidRDefault="00147CA9">
      <w:pPr>
        <w:jc w:val="right"/>
      </w:pPr>
    </w:p>
    <w:p w14:paraId="2CEA8EDA" w14:textId="77777777" w:rsidR="00147CA9" w:rsidRDefault="00147CA9">
      <w:pPr>
        <w:jc w:val="right"/>
      </w:pPr>
    </w:p>
    <w:p w14:paraId="3D77138B" w14:textId="77777777" w:rsidR="00147CA9" w:rsidRDefault="00147CA9">
      <w:pPr>
        <w:jc w:val="right"/>
      </w:pPr>
    </w:p>
    <w:p w14:paraId="1C3586E0" w14:textId="77777777" w:rsidR="00147CA9" w:rsidRDefault="00147CA9">
      <w:pPr>
        <w:jc w:val="right"/>
      </w:pPr>
    </w:p>
    <w:p w14:paraId="4C840EE0" w14:textId="5C0603A7" w:rsidR="00147CA9" w:rsidRPr="00147CA9" w:rsidRDefault="00147CA9" w:rsidP="00147CA9">
      <w:pPr>
        <w:rPr>
          <w:i/>
        </w:rPr>
      </w:pPr>
      <w:r w:rsidRPr="00147CA9">
        <w:rPr>
          <w:i/>
        </w:rPr>
        <w:lastRenderedPageBreak/>
        <w:t>Страница «</w:t>
      </w:r>
      <w:r w:rsidR="00ED1204">
        <w:rPr>
          <w:i/>
        </w:rPr>
        <w:t>Регистрация</w:t>
      </w:r>
      <w:r w:rsidRPr="00147CA9">
        <w:rPr>
          <w:i/>
        </w:rPr>
        <w:t>»</w:t>
      </w:r>
    </w:p>
    <w:p w14:paraId="013B7681" w14:textId="77777777" w:rsidR="00147CA9" w:rsidRDefault="00147CA9">
      <w:pPr>
        <w:jc w:val="right"/>
      </w:pPr>
    </w:p>
    <w:p w14:paraId="613DDF25" w14:textId="77777777" w:rsidR="00147CA9" w:rsidRDefault="00ED1204" w:rsidP="00147CA9">
      <w:pPr>
        <w:jc w:val="center"/>
      </w:pPr>
      <w:r>
        <w:rPr>
          <w:noProof/>
          <w:lang w:eastAsia="ru-RU" w:bidi="ar-SA"/>
        </w:rPr>
        <w:drawing>
          <wp:inline distT="0" distB="0" distL="0" distR="0" wp14:anchorId="2C01B3C7" wp14:editId="585AAEDC">
            <wp:extent cx="5922645" cy="3328035"/>
            <wp:effectExtent l="0" t="0" r="1905" b="5715"/>
            <wp:docPr id="47" name="Рисунок 47" descr="C:\Users\Тестировщик\Desktop\кол\neavtorizovannyi\8 registra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Тестировщик\Desktop\кол\neavtorizovannyi\8 registraci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1DA675B2" w14:textId="77777777" w:rsidR="00342776" w:rsidRDefault="00342776">
      <w:pPr>
        <w:jc w:val="right"/>
      </w:pPr>
    </w:p>
    <w:p w14:paraId="15FDF825" w14:textId="77777777" w:rsidR="00342776" w:rsidRDefault="00342776">
      <w:pPr>
        <w:jc w:val="right"/>
      </w:pPr>
    </w:p>
    <w:p w14:paraId="4B256C0C" w14:textId="77777777" w:rsidR="00ED1204" w:rsidRDefault="00ED1204" w:rsidP="00ED1204">
      <w:pPr>
        <w:rPr>
          <w:i/>
        </w:rPr>
      </w:pPr>
      <w:r>
        <w:rPr>
          <w:i/>
        </w:rPr>
        <w:t>Страница «Вход»</w:t>
      </w:r>
    </w:p>
    <w:p w14:paraId="75AEE292" w14:textId="77777777" w:rsidR="00ED1204" w:rsidRDefault="00ED1204" w:rsidP="00ED1204">
      <w:pPr>
        <w:rPr>
          <w:i/>
        </w:rPr>
      </w:pPr>
    </w:p>
    <w:p w14:paraId="5136EF8D" w14:textId="77777777" w:rsidR="00ED1204" w:rsidRPr="00364FD5" w:rsidRDefault="00ED1204" w:rsidP="00ED1204">
      <w:pPr>
        <w:rPr>
          <w:i/>
        </w:rPr>
      </w:pPr>
      <w:r>
        <w:rPr>
          <w:i/>
          <w:noProof/>
          <w:lang w:eastAsia="ru-RU" w:bidi="ar-SA"/>
        </w:rPr>
        <w:drawing>
          <wp:inline distT="0" distB="0" distL="0" distR="0" wp14:anchorId="29F31866" wp14:editId="6DFBB8CD">
            <wp:extent cx="5922645" cy="3328035"/>
            <wp:effectExtent l="0" t="0" r="1905" b="5715"/>
            <wp:docPr id="48" name="Рисунок 48" descr="C:\Users\Тестировщик\Desktop\кол\klient\1 vh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Тестировщик\Desktop\кол\klient\1 vho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4390DF72" w14:textId="77777777" w:rsidR="00342776" w:rsidRDefault="00342776">
      <w:pPr>
        <w:jc w:val="right"/>
      </w:pPr>
    </w:p>
    <w:p w14:paraId="7FF231BD" w14:textId="77777777" w:rsidR="00A41A39" w:rsidRDefault="00A41A39" w:rsidP="00502AA0">
      <w:pPr>
        <w:jc w:val="center"/>
        <w:rPr>
          <w:noProof/>
          <w:lang w:eastAsia="ru-RU" w:bidi="ar-SA"/>
        </w:rPr>
      </w:pPr>
    </w:p>
    <w:p w14:paraId="27D8EF7C" w14:textId="77777777" w:rsidR="00147CA9" w:rsidRDefault="00F6527D" w:rsidP="00502AA0">
      <w:pPr>
        <w:jc w:val="center"/>
        <w:rPr>
          <w:noProof/>
          <w:lang w:eastAsia="ru-RU" w:bidi="ar-SA"/>
        </w:rPr>
      </w:pPr>
      <w:r>
        <w:rPr>
          <w:noProof/>
          <w:lang w:eastAsia="ru-RU" w:bidi="ar-SA"/>
        </w:rPr>
        <w:drawing>
          <wp:anchor distT="0" distB="0" distL="114300" distR="114300" simplePos="0" relativeHeight="251658240" behindDoc="0" locked="0" layoutInCell="1" allowOverlap="1" wp14:anchorId="6CED6FB4" wp14:editId="6BE3477F">
            <wp:simplePos x="0" y="0"/>
            <wp:positionH relativeFrom="column">
              <wp:posOffset>1995170</wp:posOffset>
            </wp:positionH>
            <wp:positionV relativeFrom="paragraph">
              <wp:posOffset>2111433</wp:posOffset>
            </wp:positionV>
            <wp:extent cx="1036317" cy="141316"/>
            <wp:effectExtent l="0" t="0" r="0"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036317" cy="141316"/>
                    </a:xfrm>
                    <a:prstGeom prst="rect">
                      <a:avLst/>
                    </a:prstGeom>
                  </pic:spPr>
                </pic:pic>
              </a:graphicData>
            </a:graphic>
            <wp14:sizeRelH relativeFrom="page">
              <wp14:pctWidth>0</wp14:pctWidth>
            </wp14:sizeRelH>
            <wp14:sizeRelV relativeFrom="page">
              <wp14:pctHeight>0</wp14:pctHeight>
            </wp14:sizeRelV>
          </wp:anchor>
        </w:drawing>
      </w:r>
      <w:r w:rsidR="00193C09" w:rsidRPr="00193C09">
        <w:rPr>
          <w:noProof/>
          <w:lang w:eastAsia="ru-RU" w:bidi="ar-SA"/>
        </w:rPr>
        <w:t xml:space="preserve"> </w:t>
      </w:r>
    </w:p>
    <w:p w14:paraId="48681E12" w14:textId="77777777" w:rsidR="00ED1204" w:rsidRDefault="00ED1204" w:rsidP="00502AA0">
      <w:pPr>
        <w:jc w:val="center"/>
        <w:rPr>
          <w:noProof/>
          <w:lang w:eastAsia="ru-RU" w:bidi="ar-SA"/>
        </w:rPr>
      </w:pPr>
    </w:p>
    <w:p w14:paraId="5D5670F4" w14:textId="77777777" w:rsidR="00ED1204" w:rsidRDefault="00ED1204" w:rsidP="00502AA0">
      <w:pPr>
        <w:jc w:val="center"/>
        <w:rPr>
          <w:noProof/>
          <w:lang w:eastAsia="ru-RU" w:bidi="ar-SA"/>
        </w:rPr>
      </w:pPr>
    </w:p>
    <w:p w14:paraId="329CBAF4" w14:textId="77777777" w:rsidR="004E5DE4" w:rsidRPr="004E5DE4" w:rsidRDefault="004E5DE4" w:rsidP="00147CA9">
      <w:pPr>
        <w:rPr>
          <w:b/>
        </w:rPr>
      </w:pPr>
      <w:r w:rsidRPr="004E5DE4">
        <w:rPr>
          <w:b/>
        </w:rPr>
        <w:lastRenderedPageBreak/>
        <w:t>Личный кабинет пользователя с ролью «Сотрудник»</w:t>
      </w:r>
    </w:p>
    <w:p w14:paraId="41BCFD74" w14:textId="77777777" w:rsidR="004E5DE4" w:rsidRDefault="004E5DE4" w:rsidP="00147CA9">
      <w:pPr>
        <w:rPr>
          <w:i/>
        </w:rPr>
      </w:pPr>
    </w:p>
    <w:p w14:paraId="0A542AAE" w14:textId="77777777" w:rsidR="00147CA9" w:rsidRDefault="00502AA0" w:rsidP="00147CA9">
      <w:pPr>
        <w:rPr>
          <w:i/>
        </w:rPr>
      </w:pPr>
      <w:r>
        <w:rPr>
          <w:i/>
        </w:rPr>
        <w:t>Страница «</w:t>
      </w:r>
      <w:r w:rsidR="00ED1204">
        <w:rPr>
          <w:i/>
        </w:rPr>
        <w:t>Регистрация сотрудника</w:t>
      </w:r>
      <w:r>
        <w:rPr>
          <w:i/>
        </w:rPr>
        <w:t xml:space="preserve">» </w:t>
      </w:r>
    </w:p>
    <w:p w14:paraId="59F5F907" w14:textId="77777777" w:rsidR="00147CA9" w:rsidRDefault="00147CA9" w:rsidP="00147CA9">
      <w:pPr>
        <w:rPr>
          <w:i/>
        </w:rPr>
      </w:pPr>
    </w:p>
    <w:p w14:paraId="4C5F54A3" w14:textId="77777777" w:rsidR="00147CA9" w:rsidRDefault="00ED1204" w:rsidP="00502AA0">
      <w:pPr>
        <w:jc w:val="center"/>
        <w:rPr>
          <w:i/>
        </w:rPr>
      </w:pPr>
      <w:r>
        <w:rPr>
          <w:noProof/>
          <w:lang w:eastAsia="ru-RU" w:bidi="ar-SA"/>
        </w:rPr>
        <w:drawing>
          <wp:inline distT="0" distB="0" distL="0" distR="0" wp14:anchorId="093ABDC3" wp14:editId="2D8EA799">
            <wp:extent cx="5922645" cy="3328035"/>
            <wp:effectExtent l="0" t="0" r="1905" b="5715"/>
            <wp:docPr id="49" name="Рисунок 49" descr="C:\Users\Тестировщик\Desktop\кол\sotrudnik\1 registra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Тестировщик\Desktop\кол\sotrudnik\1 registraci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003EDBEB" w14:textId="77777777" w:rsidR="00147CA9" w:rsidRDefault="00147CA9" w:rsidP="00147CA9">
      <w:pPr>
        <w:rPr>
          <w:i/>
        </w:rPr>
      </w:pPr>
    </w:p>
    <w:p w14:paraId="096B2BC8" w14:textId="77777777" w:rsidR="00A41A39" w:rsidRDefault="00A41A39" w:rsidP="00ED1204">
      <w:pPr>
        <w:rPr>
          <w:i/>
        </w:rPr>
      </w:pPr>
    </w:p>
    <w:p w14:paraId="06876CAA" w14:textId="77777777" w:rsidR="00ED1204" w:rsidRDefault="00ED1204" w:rsidP="00ED1204">
      <w:pPr>
        <w:rPr>
          <w:i/>
        </w:rPr>
      </w:pPr>
      <w:r>
        <w:rPr>
          <w:i/>
        </w:rPr>
        <w:t>Страница «Управление клиентами»</w:t>
      </w:r>
    </w:p>
    <w:p w14:paraId="14606245" w14:textId="77777777" w:rsidR="00ED1204" w:rsidRDefault="00ED1204" w:rsidP="00ED1204">
      <w:pPr>
        <w:rPr>
          <w:i/>
        </w:rPr>
      </w:pPr>
    </w:p>
    <w:p w14:paraId="50A6AEDE" w14:textId="77777777" w:rsidR="00ED1204" w:rsidRPr="00364FD5" w:rsidRDefault="00ED1204" w:rsidP="00ED1204">
      <w:pPr>
        <w:rPr>
          <w:i/>
        </w:rPr>
      </w:pPr>
      <w:r>
        <w:rPr>
          <w:i/>
          <w:noProof/>
          <w:lang w:eastAsia="ru-RU" w:bidi="ar-SA"/>
        </w:rPr>
        <w:drawing>
          <wp:inline distT="0" distB="0" distL="0" distR="0" wp14:anchorId="54C0768B" wp14:editId="769083CA">
            <wp:extent cx="5922645" cy="3328035"/>
            <wp:effectExtent l="0" t="0" r="1905" b="5715"/>
            <wp:docPr id="50" name="Рисунок 50" descr="C:\Users\Тестировщик\Desktop\кол\sotrudnik\2-1 upravlenie_klient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Тестировщик\Desktop\кол\sotrudnik\2-1 upravlenie_klientami.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258F5E58" w14:textId="77777777" w:rsidR="00193C09" w:rsidRDefault="00193C09" w:rsidP="00147CA9">
      <w:pPr>
        <w:rPr>
          <w:i/>
        </w:rPr>
      </w:pPr>
    </w:p>
    <w:p w14:paraId="0823101E" w14:textId="77777777" w:rsidR="00193C09" w:rsidRDefault="00193C09" w:rsidP="00147CA9">
      <w:pPr>
        <w:rPr>
          <w:i/>
        </w:rPr>
      </w:pPr>
    </w:p>
    <w:p w14:paraId="0473EF04" w14:textId="77777777" w:rsidR="00D15362" w:rsidRDefault="00D15362" w:rsidP="00ED1204">
      <w:pPr>
        <w:rPr>
          <w:i/>
        </w:rPr>
      </w:pPr>
    </w:p>
    <w:p w14:paraId="442E0093" w14:textId="6DC6F362" w:rsidR="00ED1204" w:rsidRDefault="00ED1204" w:rsidP="00ED1204">
      <w:pPr>
        <w:rPr>
          <w:i/>
        </w:rPr>
      </w:pPr>
      <w:r>
        <w:rPr>
          <w:i/>
        </w:rPr>
        <w:lastRenderedPageBreak/>
        <w:t>Страница выбранного клиента, вкладка «Заказы»</w:t>
      </w:r>
    </w:p>
    <w:p w14:paraId="33D8F1A7" w14:textId="77777777" w:rsidR="00ED1204" w:rsidRDefault="00ED1204" w:rsidP="00ED1204">
      <w:pPr>
        <w:rPr>
          <w:i/>
        </w:rPr>
      </w:pPr>
    </w:p>
    <w:p w14:paraId="24BB5CE0" w14:textId="77777777" w:rsidR="00ED1204" w:rsidRPr="00364FD5" w:rsidRDefault="00ED1204" w:rsidP="00ED1204">
      <w:pPr>
        <w:rPr>
          <w:i/>
        </w:rPr>
      </w:pPr>
      <w:r>
        <w:rPr>
          <w:i/>
          <w:noProof/>
          <w:lang w:eastAsia="ru-RU" w:bidi="ar-SA"/>
        </w:rPr>
        <w:drawing>
          <wp:inline distT="0" distB="0" distL="0" distR="0" wp14:anchorId="211CDFA9" wp14:editId="6BBD12DC">
            <wp:extent cx="5922645" cy="3328035"/>
            <wp:effectExtent l="0" t="0" r="1905" b="5715"/>
            <wp:docPr id="51" name="Рисунок 51" descr="C:\Users\Тестировщик\Desktop\кол\sotrudnik\2-2 zaka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Тестировщик\Desktop\кол\sotrudnik\2-2 zakaz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42E6C29C" w14:textId="77777777" w:rsidR="00193C09" w:rsidRDefault="00193C09" w:rsidP="00147CA9">
      <w:pPr>
        <w:rPr>
          <w:i/>
        </w:rPr>
      </w:pPr>
    </w:p>
    <w:p w14:paraId="29C4AE38" w14:textId="77777777" w:rsidR="00193C09" w:rsidRDefault="00193C09" w:rsidP="00147CA9">
      <w:pPr>
        <w:rPr>
          <w:i/>
        </w:rPr>
      </w:pPr>
    </w:p>
    <w:p w14:paraId="795C621F" w14:textId="45A547BB" w:rsidR="00ED1204" w:rsidRDefault="00ED1204" w:rsidP="00ED1204">
      <w:pPr>
        <w:rPr>
          <w:i/>
        </w:rPr>
      </w:pPr>
      <w:r>
        <w:rPr>
          <w:i/>
        </w:rPr>
        <w:t>Страница выбранного клиента, вкладка «Документы» (</w:t>
      </w:r>
      <w:r w:rsidR="00026B64">
        <w:rPr>
          <w:i/>
        </w:rPr>
        <w:t>тип клиента – «</w:t>
      </w:r>
      <w:r w:rsidR="00A41F61">
        <w:rPr>
          <w:i/>
        </w:rPr>
        <w:t>З</w:t>
      </w:r>
      <w:r w:rsidR="00026B64">
        <w:rPr>
          <w:i/>
        </w:rPr>
        <w:t>аказчик»</w:t>
      </w:r>
      <w:r>
        <w:rPr>
          <w:i/>
        </w:rPr>
        <w:t>)</w:t>
      </w:r>
    </w:p>
    <w:p w14:paraId="682D3FE9" w14:textId="77777777" w:rsidR="00ED1204" w:rsidRDefault="00ED1204" w:rsidP="00ED1204">
      <w:pPr>
        <w:rPr>
          <w:i/>
        </w:rPr>
      </w:pPr>
    </w:p>
    <w:p w14:paraId="2AF9C934" w14:textId="77777777" w:rsidR="00ED1204" w:rsidRPr="00364FD5" w:rsidRDefault="00ED1204" w:rsidP="00ED1204">
      <w:pPr>
        <w:rPr>
          <w:i/>
        </w:rPr>
      </w:pPr>
      <w:r>
        <w:rPr>
          <w:i/>
          <w:noProof/>
          <w:lang w:eastAsia="ru-RU" w:bidi="ar-SA"/>
        </w:rPr>
        <w:drawing>
          <wp:inline distT="0" distB="0" distL="0" distR="0" wp14:anchorId="4F89722A" wp14:editId="66ED92FE">
            <wp:extent cx="5922645" cy="3328035"/>
            <wp:effectExtent l="0" t="0" r="1905" b="5715"/>
            <wp:docPr id="52" name="Рисунок 52" descr="C:\Users\Тестировщик\Desktop\кол\sotrudnik\2-3 dokumenty_K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Тестировщик\Desktop\кол\sotrudnik\2-3 dokumenty_KZ.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4BA89786" w14:textId="77777777" w:rsidR="00193C09" w:rsidRDefault="00193C09" w:rsidP="00147CA9">
      <w:pPr>
        <w:rPr>
          <w:i/>
        </w:rPr>
      </w:pPr>
    </w:p>
    <w:p w14:paraId="1DC9BC09" w14:textId="77777777" w:rsidR="00193C09" w:rsidRDefault="00193C09" w:rsidP="00147CA9">
      <w:pPr>
        <w:rPr>
          <w:i/>
        </w:rPr>
      </w:pPr>
    </w:p>
    <w:p w14:paraId="5F3F5C44" w14:textId="77777777" w:rsidR="00193C09" w:rsidRDefault="00193C09" w:rsidP="00147CA9">
      <w:pPr>
        <w:rPr>
          <w:i/>
        </w:rPr>
      </w:pPr>
    </w:p>
    <w:p w14:paraId="1CC382FC" w14:textId="77777777" w:rsidR="00193C09" w:rsidRDefault="00193C09" w:rsidP="00147CA9">
      <w:pPr>
        <w:rPr>
          <w:i/>
        </w:rPr>
      </w:pPr>
    </w:p>
    <w:p w14:paraId="642EE8DC" w14:textId="70BDB290" w:rsidR="00026B64" w:rsidRDefault="00ED1204" w:rsidP="00ED1204">
      <w:pPr>
        <w:rPr>
          <w:i/>
        </w:rPr>
      </w:pPr>
      <w:r>
        <w:rPr>
          <w:i/>
        </w:rPr>
        <w:lastRenderedPageBreak/>
        <w:t>Страница выбранного клиента, вкладка  «Документы» (тип клиента – «</w:t>
      </w:r>
      <w:r w:rsidR="00A41F61">
        <w:rPr>
          <w:i/>
        </w:rPr>
        <w:t>А</w:t>
      </w:r>
      <w:r>
        <w:rPr>
          <w:i/>
        </w:rPr>
        <w:t>гентство»</w:t>
      </w:r>
      <w:r w:rsidR="00D047FE">
        <w:rPr>
          <w:i/>
        </w:rPr>
        <w:t>)</w:t>
      </w:r>
    </w:p>
    <w:p w14:paraId="6F7B5578" w14:textId="77777777" w:rsidR="00A41A39" w:rsidRDefault="00A41A39" w:rsidP="00ED1204">
      <w:pPr>
        <w:rPr>
          <w:i/>
        </w:rPr>
      </w:pPr>
    </w:p>
    <w:p w14:paraId="76A825F9" w14:textId="77777777" w:rsidR="00026B64" w:rsidRDefault="00026B64" w:rsidP="00ED1204">
      <w:pPr>
        <w:rPr>
          <w:i/>
        </w:rPr>
      </w:pPr>
    </w:p>
    <w:p w14:paraId="2BC5AA6F" w14:textId="77777777" w:rsidR="00ED1204" w:rsidRPr="00364FD5" w:rsidRDefault="00026B64" w:rsidP="00ED1204">
      <w:pPr>
        <w:rPr>
          <w:i/>
        </w:rPr>
      </w:pPr>
      <w:r>
        <w:rPr>
          <w:i/>
          <w:noProof/>
          <w:lang w:eastAsia="ru-RU" w:bidi="ar-SA"/>
        </w:rPr>
        <w:drawing>
          <wp:inline distT="0" distB="0" distL="0" distR="0" wp14:anchorId="432CFD07" wp14:editId="2FF3DED2">
            <wp:extent cx="5922645" cy="3328035"/>
            <wp:effectExtent l="0" t="0" r="1905" b="5715"/>
            <wp:docPr id="53" name="Рисунок 53" descr="C:\Users\Тестировщик\Desktop\кол\sotrudnik\2-3 dokumenty_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Тестировщик\Desktop\кол\sotrudnik\2-3 dokumenty_R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59282A3B" w14:textId="77777777" w:rsidR="00193C09" w:rsidRDefault="00193C09" w:rsidP="00147CA9">
      <w:pPr>
        <w:rPr>
          <w:i/>
        </w:rPr>
      </w:pPr>
    </w:p>
    <w:p w14:paraId="74E90554" w14:textId="77777777" w:rsidR="00193C09" w:rsidRDefault="00193C09" w:rsidP="00147CA9">
      <w:pPr>
        <w:rPr>
          <w:i/>
        </w:rPr>
      </w:pPr>
    </w:p>
    <w:p w14:paraId="2A7E56F0" w14:textId="4F1FD71F" w:rsidR="00D047FE" w:rsidRDefault="00D047FE" w:rsidP="00D047FE">
      <w:pPr>
        <w:rPr>
          <w:i/>
        </w:rPr>
      </w:pPr>
      <w:r>
        <w:rPr>
          <w:i/>
        </w:rPr>
        <w:t>Всплывающее окно «Добавить субклиента» (вкладка «Документы»)</w:t>
      </w:r>
      <w:r w:rsidR="00D15362">
        <w:rPr>
          <w:i/>
        </w:rPr>
        <w:t>*</w:t>
      </w:r>
    </w:p>
    <w:p w14:paraId="4BD9EC8F" w14:textId="77777777" w:rsidR="00193C09" w:rsidRDefault="00193C09" w:rsidP="00147CA9">
      <w:pPr>
        <w:rPr>
          <w:i/>
        </w:rPr>
      </w:pPr>
    </w:p>
    <w:p w14:paraId="02550CB5" w14:textId="77777777" w:rsidR="00193C09" w:rsidRDefault="00D047FE" w:rsidP="00147CA9">
      <w:pPr>
        <w:rPr>
          <w:i/>
        </w:rPr>
      </w:pPr>
      <w:r>
        <w:rPr>
          <w:i/>
          <w:noProof/>
          <w:lang w:eastAsia="ru-RU" w:bidi="ar-SA"/>
        </w:rPr>
        <w:drawing>
          <wp:inline distT="0" distB="0" distL="0" distR="0" wp14:anchorId="39B7D9A2" wp14:editId="5D24F04B">
            <wp:extent cx="5922645" cy="3328035"/>
            <wp:effectExtent l="0" t="0" r="1905" b="5715"/>
            <wp:docPr id="55" name="Рисунок 55" descr="C:\Users\Тестировщик\Desktop\кол\sotrudnik\2-4 dobavit_subkli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Тестировщик\Desktop\кол\sotrudnik\2-4 dobavit_subklient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138C917D" w14:textId="6395E8F1" w:rsidR="00D15362" w:rsidRPr="00D15362" w:rsidRDefault="00D15362" w:rsidP="00D15362">
      <w:pPr>
        <w:pStyle w:val="af6"/>
        <w:rPr>
          <w:i/>
        </w:rPr>
      </w:pPr>
      <w:r>
        <w:rPr>
          <w:i/>
        </w:rPr>
        <w:t xml:space="preserve">*кнопка «Добавить субклиента» должна быть заменена на кнопку «Добавить сюжет», а окно «Добавить субклиента» также должно быть заменено на окно «Добавить сюжет». </w:t>
      </w:r>
    </w:p>
    <w:p w14:paraId="3824A521" w14:textId="77777777" w:rsidR="00193C09" w:rsidRDefault="00D047FE" w:rsidP="00147CA9">
      <w:pPr>
        <w:rPr>
          <w:i/>
        </w:rPr>
      </w:pPr>
      <w:r>
        <w:rPr>
          <w:i/>
        </w:rPr>
        <w:lastRenderedPageBreak/>
        <w:t>Всплывающее окно «Добавить период» (</w:t>
      </w:r>
      <w:r w:rsidR="00B76575">
        <w:rPr>
          <w:i/>
        </w:rPr>
        <w:t xml:space="preserve">вкладка «Документы). </w:t>
      </w:r>
    </w:p>
    <w:p w14:paraId="70DFBB40" w14:textId="77777777" w:rsidR="00193C09" w:rsidRDefault="00193C09" w:rsidP="00147CA9">
      <w:pPr>
        <w:rPr>
          <w:i/>
        </w:rPr>
      </w:pPr>
    </w:p>
    <w:p w14:paraId="521F8567" w14:textId="77777777" w:rsidR="00193C09" w:rsidRDefault="00D047FE" w:rsidP="00147CA9">
      <w:pPr>
        <w:rPr>
          <w:i/>
        </w:rPr>
      </w:pPr>
      <w:r>
        <w:rPr>
          <w:i/>
          <w:noProof/>
          <w:lang w:eastAsia="ru-RU" w:bidi="ar-SA"/>
        </w:rPr>
        <w:drawing>
          <wp:inline distT="0" distB="0" distL="0" distR="0" wp14:anchorId="6D236248" wp14:editId="017E59B9">
            <wp:extent cx="5922645" cy="3328035"/>
            <wp:effectExtent l="0" t="0" r="1905" b="5715"/>
            <wp:docPr id="56" name="Рисунок 56" descr="C:\Users\Тестировщик\Desktop\кол\sotrudnik\2-5 dobavit_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Тестировщик\Desktop\кол\sotrudnik\2-5 dobavit_perio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1E4DA3B3" w14:textId="77777777" w:rsidR="00193C09" w:rsidRDefault="00193C09" w:rsidP="00147CA9">
      <w:pPr>
        <w:rPr>
          <w:i/>
        </w:rPr>
      </w:pPr>
    </w:p>
    <w:p w14:paraId="698AD72D" w14:textId="77777777" w:rsidR="00A41A39" w:rsidRDefault="00A41A39" w:rsidP="00147CA9">
      <w:pPr>
        <w:rPr>
          <w:i/>
        </w:rPr>
      </w:pPr>
    </w:p>
    <w:p w14:paraId="238DD75B" w14:textId="77777777" w:rsidR="00193C09" w:rsidRDefault="00D344D2" w:rsidP="00147CA9">
      <w:pPr>
        <w:rPr>
          <w:i/>
        </w:rPr>
      </w:pPr>
      <w:r>
        <w:rPr>
          <w:i/>
        </w:rPr>
        <w:t>Всплывающее окно «Редактировать данные»  (вкладка «Документы»)</w:t>
      </w:r>
    </w:p>
    <w:p w14:paraId="138B82EC" w14:textId="77777777" w:rsidR="00D344D2" w:rsidRDefault="00D344D2" w:rsidP="00147CA9">
      <w:pPr>
        <w:rPr>
          <w:i/>
        </w:rPr>
      </w:pPr>
    </w:p>
    <w:p w14:paraId="6A2A486F" w14:textId="77777777" w:rsidR="00D344D2" w:rsidRDefault="00D344D2" w:rsidP="00147CA9">
      <w:pPr>
        <w:rPr>
          <w:i/>
        </w:rPr>
      </w:pPr>
      <w:r>
        <w:rPr>
          <w:i/>
          <w:noProof/>
          <w:lang w:eastAsia="ru-RU" w:bidi="ar-SA"/>
        </w:rPr>
        <w:drawing>
          <wp:inline distT="0" distB="0" distL="0" distR="0" wp14:anchorId="6744C188" wp14:editId="53C16881">
            <wp:extent cx="5922645" cy="3328035"/>
            <wp:effectExtent l="0" t="0" r="1905" b="5715"/>
            <wp:docPr id="57" name="Рисунок 57" descr="C:\Users\Тестировщик\Desktop\кол\sotrudnik\2-6 redaktirovat_dann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Тестировщик\Desktop\кол\sotrudnik\2-6 redaktirovat_danny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7329CD12" w14:textId="77777777" w:rsidR="00502AA0" w:rsidRDefault="00502AA0" w:rsidP="00502AA0">
      <w:pPr>
        <w:jc w:val="center"/>
        <w:rPr>
          <w:i/>
        </w:rPr>
      </w:pPr>
    </w:p>
    <w:p w14:paraId="25AD2A52" w14:textId="77777777" w:rsidR="00147CA9" w:rsidRDefault="00147CA9" w:rsidP="00147CA9">
      <w:pPr>
        <w:rPr>
          <w:i/>
        </w:rPr>
      </w:pPr>
    </w:p>
    <w:p w14:paraId="0E6DB97C" w14:textId="77777777" w:rsidR="00A41A39" w:rsidRDefault="00A41A39" w:rsidP="00147CA9">
      <w:pPr>
        <w:rPr>
          <w:i/>
        </w:rPr>
      </w:pPr>
    </w:p>
    <w:p w14:paraId="22717F40" w14:textId="77777777" w:rsidR="00A41A39" w:rsidRDefault="00A41A39" w:rsidP="00147CA9">
      <w:pPr>
        <w:rPr>
          <w:i/>
        </w:rPr>
      </w:pPr>
    </w:p>
    <w:p w14:paraId="772B6C60" w14:textId="77777777" w:rsidR="00A41A39" w:rsidRDefault="00A41A39" w:rsidP="00147CA9">
      <w:pPr>
        <w:rPr>
          <w:i/>
        </w:rPr>
      </w:pPr>
    </w:p>
    <w:p w14:paraId="38243A9F" w14:textId="77777777" w:rsidR="00193C09" w:rsidRDefault="00D344D2" w:rsidP="00147CA9">
      <w:pPr>
        <w:rPr>
          <w:i/>
        </w:rPr>
      </w:pPr>
      <w:r>
        <w:rPr>
          <w:i/>
        </w:rPr>
        <w:lastRenderedPageBreak/>
        <w:t>Страница «Управление конструкциями » *</w:t>
      </w:r>
    </w:p>
    <w:p w14:paraId="0151752A" w14:textId="77777777" w:rsidR="00193C09" w:rsidRDefault="00193C09" w:rsidP="00147CA9">
      <w:pPr>
        <w:rPr>
          <w:i/>
        </w:rPr>
      </w:pPr>
    </w:p>
    <w:p w14:paraId="2D088F65" w14:textId="77777777" w:rsidR="00193C09" w:rsidRDefault="00D344D2" w:rsidP="00147CA9">
      <w:pPr>
        <w:rPr>
          <w:i/>
        </w:rPr>
      </w:pPr>
      <w:r>
        <w:rPr>
          <w:i/>
          <w:noProof/>
          <w:lang w:eastAsia="ru-RU" w:bidi="ar-SA"/>
        </w:rPr>
        <w:drawing>
          <wp:inline distT="0" distB="0" distL="0" distR="0" wp14:anchorId="3DD309F6" wp14:editId="6431E7D3">
            <wp:extent cx="5922645" cy="3328035"/>
            <wp:effectExtent l="0" t="0" r="1905" b="5715"/>
            <wp:docPr id="58" name="Рисунок 58" descr="C:\Users\Тестировщик\Desktop\кол\sotrudnik\3-1 upravlenie_konstrukci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Тестировщик\Desktop\кол\sotrudnik\3-1 upravlenie_konstrukciami.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3C71E5F1" w14:textId="77777777" w:rsidR="00193C09" w:rsidRDefault="00193C09" w:rsidP="00147CA9">
      <w:pPr>
        <w:rPr>
          <w:i/>
        </w:rPr>
      </w:pPr>
    </w:p>
    <w:p w14:paraId="788F2221" w14:textId="77777777" w:rsidR="00193C09" w:rsidRDefault="00193C09" w:rsidP="00147CA9">
      <w:pPr>
        <w:rPr>
          <w:i/>
        </w:rPr>
      </w:pPr>
    </w:p>
    <w:p w14:paraId="261D50C3" w14:textId="77777777" w:rsidR="00D344D2" w:rsidRDefault="00D344D2" w:rsidP="00D344D2">
      <w:pPr>
        <w:rPr>
          <w:i/>
        </w:rPr>
      </w:pPr>
      <w:r>
        <w:rPr>
          <w:i/>
        </w:rPr>
        <w:t xml:space="preserve">*на данном макете не отображена кнопка «Отчет». Кнопка должна располагаться после кнопки «Сводка». </w:t>
      </w:r>
    </w:p>
    <w:p w14:paraId="4DB01D95" w14:textId="77777777" w:rsidR="00D344D2" w:rsidRDefault="00D344D2" w:rsidP="00D344D2">
      <w:pPr>
        <w:rPr>
          <w:i/>
        </w:rPr>
      </w:pPr>
    </w:p>
    <w:p w14:paraId="786BC7AC" w14:textId="77777777" w:rsidR="00D344D2" w:rsidRDefault="00D344D2" w:rsidP="00D344D2">
      <w:pPr>
        <w:rPr>
          <w:i/>
        </w:rPr>
      </w:pPr>
      <w:r>
        <w:rPr>
          <w:i/>
        </w:rPr>
        <w:t>Страница рекламной конструкции</w:t>
      </w:r>
    </w:p>
    <w:p w14:paraId="59D81CED" w14:textId="77777777" w:rsidR="00D344D2" w:rsidRDefault="00D344D2" w:rsidP="00D344D2">
      <w:pPr>
        <w:rPr>
          <w:i/>
        </w:rPr>
      </w:pPr>
    </w:p>
    <w:p w14:paraId="52DA8B49" w14:textId="77777777" w:rsidR="00D344D2" w:rsidRDefault="00D344D2" w:rsidP="00D344D2">
      <w:pPr>
        <w:rPr>
          <w:i/>
        </w:rPr>
      </w:pPr>
      <w:r>
        <w:rPr>
          <w:i/>
          <w:noProof/>
          <w:lang w:eastAsia="ru-RU" w:bidi="ar-SA"/>
        </w:rPr>
        <w:drawing>
          <wp:inline distT="0" distB="0" distL="0" distR="0" wp14:anchorId="6997721A" wp14:editId="72013139">
            <wp:extent cx="5922645" cy="3328035"/>
            <wp:effectExtent l="0" t="0" r="1905" b="5715"/>
            <wp:docPr id="62" name="Рисунок 62" descr="C:\Users\Тестировщик\Desktop\кол\sotrudnik\3-2 stranica_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Тестировщик\Desktop\кол\sotrudnik\3-2 stranica_rk.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251E4B89" w14:textId="77777777" w:rsidR="00D344D2" w:rsidRDefault="00D344D2" w:rsidP="00D344D2">
      <w:pPr>
        <w:jc w:val="center"/>
        <w:rPr>
          <w:i/>
        </w:rPr>
      </w:pPr>
    </w:p>
    <w:p w14:paraId="57E98C92" w14:textId="77777777" w:rsidR="00A41A39" w:rsidRDefault="00A41A39" w:rsidP="00D344D2">
      <w:pPr>
        <w:rPr>
          <w:i/>
        </w:rPr>
      </w:pPr>
    </w:p>
    <w:p w14:paraId="16447C59" w14:textId="77777777" w:rsidR="00D344D2" w:rsidRDefault="00D344D2" w:rsidP="00D344D2">
      <w:pPr>
        <w:rPr>
          <w:i/>
        </w:rPr>
      </w:pPr>
      <w:r>
        <w:rPr>
          <w:i/>
        </w:rPr>
        <w:lastRenderedPageBreak/>
        <w:t>Всплывающее окно «Список компаний»</w:t>
      </w:r>
    </w:p>
    <w:p w14:paraId="5C6310F0" w14:textId="77777777" w:rsidR="00D344D2" w:rsidRDefault="00D344D2" w:rsidP="00D344D2">
      <w:pPr>
        <w:rPr>
          <w:i/>
        </w:rPr>
      </w:pPr>
    </w:p>
    <w:p w14:paraId="5F8DA047" w14:textId="77777777" w:rsidR="00D344D2" w:rsidRPr="00D344D2" w:rsidRDefault="00D344D2" w:rsidP="00D344D2">
      <w:pPr>
        <w:rPr>
          <w:i/>
        </w:rPr>
      </w:pPr>
      <w:r>
        <w:rPr>
          <w:i/>
          <w:noProof/>
          <w:lang w:eastAsia="ru-RU" w:bidi="ar-SA"/>
        </w:rPr>
        <w:drawing>
          <wp:inline distT="0" distB="0" distL="0" distR="0" wp14:anchorId="32CA597C" wp14:editId="17D7B49A">
            <wp:extent cx="5922645" cy="3328035"/>
            <wp:effectExtent l="0" t="0" r="1905" b="5715"/>
            <wp:docPr id="61" name="Рисунок 61" descr="C:\Users\Тестировщик\Desktop\кол\sotrudnik\3-2 spisok_k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Тестировщик\Desktop\кол\sotrudnik\3-2 spisok_komp.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574A9C82" w14:textId="77777777" w:rsidR="00193C09" w:rsidRDefault="00193C09" w:rsidP="00147CA9">
      <w:pPr>
        <w:rPr>
          <w:i/>
        </w:rPr>
      </w:pPr>
    </w:p>
    <w:p w14:paraId="64630376" w14:textId="77777777" w:rsidR="00193C09" w:rsidRDefault="00D344D2" w:rsidP="00147CA9">
      <w:pPr>
        <w:rPr>
          <w:i/>
        </w:rPr>
      </w:pPr>
      <w:r>
        <w:rPr>
          <w:i/>
        </w:rPr>
        <w:t>Всплывающее окно «Добавить новую компанию»</w:t>
      </w:r>
    </w:p>
    <w:p w14:paraId="4588B6B6" w14:textId="77777777" w:rsidR="00D344D2" w:rsidRDefault="00D344D2" w:rsidP="00147CA9">
      <w:pPr>
        <w:rPr>
          <w:i/>
        </w:rPr>
      </w:pPr>
    </w:p>
    <w:p w14:paraId="28D62CB9" w14:textId="77777777" w:rsidR="00D344D2" w:rsidRDefault="00D344D2" w:rsidP="00147CA9">
      <w:pPr>
        <w:rPr>
          <w:i/>
        </w:rPr>
      </w:pPr>
      <w:r>
        <w:rPr>
          <w:i/>
          <w:noProof/>
          <w:lang w:eastAsia="ru-RU" w:bidi="ar-SA"/>
        </w:rPr>
        <w:drawing>
          <wp:inline distT="0" distB="0" distL="0" distR="0" wp14:anchorId="49384785" wp14:editId="0F1C8F6A">
            <wp:extent cx="5922645" cy="3328035"/>
            <wp:effectExtent l="0" t="0" r="1905" b="5715"/>
            <wp:docPr id="59" name="Рисунок 59" descr="C:\Users\Тестировщик\Desktop\кол\sotrudnik\3-2 dobavit_novuu_kompan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Тестировщик\Desktop\кол\sotrudnik\3-2 dobavit_novuu_kompaniu.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3B7E8F6C" w14:textId="77777777" w:rsidR="00193C09" w:rsidRDefault="00193C09" w:rsidP="00147CA9">
      <w:pPr>
        <w:rPr>
          <w:i/>
        </w:rPr>
      </w:pPr>
    </w:p>
    <w:p w14:paraId="0150F064" w14:textId="77777777" w:rsidR="00D344D2" w:rsidRDefault="00D344D2" w:rsidP="00147CA9">
      <w:pPr>
        <w:rPr>
          <w:i/>
        </w:rPr>
      </w:pPr>
    </w:p>
    <w:p w14:paraId="1922CAC0" w14:textId="77777777" w:rsidR="00D344D2" w:rsidRDefault="00D344D2" w:rsidP="00147CA9">
      <w:pPr>
        <w:rPr>
          <w:i/>
        </w:rPr>
      </w:pPr>
    </w:p>
    <w:p w14:paraId="66C8F7D9" w14:textId="77777777" w:rsidR="00D344D2" w:rsidRDefault="00D344D2" w:rsidP="00147CA9">
      <w:pPr>
        <w:rPr>
          <w:i/>
        </w:rPr>
      </w:pPr>
    </w:p>
    <w:p w14:paraId="46D92BD7" w14:textId="77777777" w:rsidR="00D344D2" w:rsidRDefault="00D344D2" w:rsidP="00147CA9">
      <w:pPr>
        <w:rPr>
          <w:i/>
        </w:rPr>
      </w:pPr>
    </w:p>
    <w:p w14:paraId="3FF27B42" w14:textId="77777777" w:rsidR="007C7ADD" w:rsidRDefault="007C7ADD" w:rsidP="00147CA9">
      <w:pPr>
        <w:rPr>
          <w:i/>
        </w:rPr>
      </w:pPr>
    </w:p>
    <w:p w14:paraId="37438F79" w14:textId="77777777" w:rsidR="00D344D2" w:rsidRDefault="00D344D2" w:rsidP="00147CA9">
      <w:pPr>
        <w:rPr>
          <w:i/>
        </w:rPr>
      </w:pPr>
      <w:r>
        <w:rPr>
          <w:i/>
        </w:rPr>
        <w:lastRenderedPageBreak/>
        <w:t xml:space="preserve">Всплывающее окно «Изменить данные о компании» </w:t>
      </w:r>
    </w:p>
    <w:p w14:paraId="35E3E030" w14:textId="77777777" w:rsidR="00D344D2" w:rsidRDefault="00D344D2" w:rsidP="00147CA9">
      <w:pPr>
        <w:rPr>
          <w:i/>
        </w:rPr>
      </w:pPr>
    </w:p>
    <w:p w14:paraId="021C5301" w14:textId="77777777" w:rsidR="00193C09" w:rsidRDefault="00D344D2" w:rsidP="00147CA9">
      <w:pPr>
        <w:rPr>
          <w:i/>
        </w:rPr>
      </w:pPr>
      <w:r>
        <w:rPr>
          <w:i/>
          <w:noProof/>
          <w:lang w:eastAsia="ru-RU" w:bidi="ar-SA"/>
        </w:rPr>
        <w:drawing>
          <wp:inline distT="0" distB="0" distL="0" distR="0" wp14:anchorId="55B67DAB" wp14:editId="54FFF0BF">
            <wp:extent cx="5922645" cy="3328035"/>
            <wp:effectExtent l="0" t="0" r="1905" b="5715"/>
            <wp:docPr id="60" name="Рисунок 60" descr="C:\Users\Тестировщик\Desktop\кол\sotrudnik\3-2 izmenit_dannye_kompan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Тестировщик\Desktop\кол\sotrudnik\3-2 izmenit_dannye_kompanii.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13A8FE5F" w14:textId="77777777" w:rsidR="00193C09" w:rsidRDefault="00193C09" w:rsidP="00147CA9">
      <w:pPr>
        <w:rPr>
          <w:i/>
        </w:rPr>
      </w:pPr>
    </w:p>
    <w:p w14:paraId="55332E0C" w14:textId="77777777" w:rsidR="00193C09" w:rsidRDefault="00193C09" w:rsidP="00147CA9">
      <w:pPr>
        <w:rPr>
          <w:i/>
        </w:rPr>
      </w:pPr>
    </w:p>
    <w:p w14:paraId="277A614C" w14:textId="77777777" w:rsidR="00D344D2" w:rsidRDefault="00D344D2" w:rsidP="00147CA9">
      <w:pPr>
        <w:rPr>
          <w:i/>
        </w:rPr>
      </w:pPr>
    </w:p>
    <w:p w14:paraId="1CF35968" w14:textId="77777777" w:rsidR="00D344D2" w:rsidRDefault="00D344D2" w:rsidP="00147CA9">
      <w:pPr>
        <w:rPr>
          <w:i/>
        </w:rPr>
      </w:pPr>
    </w:p>
    <w:p w14:paraId="75E72E62" w14:textId="77777777" w:rsidR="00D344D2" w:rsidRDefault="00D344D2" w:rsidP="00147CA9">
      <w:pPr>
        <w:rPr>
          <w:i/>
        </w:rPr>
      </w:pPr>
      <w:r>
        <w:rPr>
          <w:i/>
        </w:rPr>
        <w:t>Удаление компании</w:t>
      </w:r>
    </w:p>
    <w:p w14:paraId="40EB4E6D" w14:textId="77777777" w:rsidR="00D344D2" w:rsidRDefault="00D344D2" w:rsidP="00147CA9">
      <w:pPr>
        <w:rPr>
          <w:i/>
        </w:rPr>
      </w:pPr>
    </w:p>
    <w:p w14:paraId="1E2C89EF" w14:textId="77777777" w:rsidR="00D344D2" w:rsidRDefault="00D344D2" w:rsidP="00147CA9">
      <w:pPr>
        <w:rPr>
          <w:i/>
        </w:rPr>
      </w:pPr>
      <w:r>
        <w:rPr>
          <w:i/>
          <w:noProof/>
          <w:lang w:eastAsia="ru-RU" w:bidi="ar-SA"/>
        </w:rPr>
        <w:drawing>
          <wp:inline distT="0" distB="0" distL="0" distR="0" wp14:anchorId="79C3B13D" wp14:editId="637379E7">
            <wp:extent cx="5922645" cy="3328035"/>
            <wp:effectExtent l="0" t="0" r="1905" b="5715"/>
            <wp:docPr id="63" name="Рисунок 63" descr="C:\Users\Тестировщик\Desktop\кол\sotrudnik\3-2 udale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Тестировщик\Desktop\кол\sotrudnik\3-2 udaleni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2DB4639A" w14:textId="77777777" w:rsidR="00D344D2" w:rsidRDefault="00D344D2" w:rsidP="00147CA9">
      <w:pPr>
        <w:rPr>
          <w:i/>
        </w:rPr>
      </w:pPr>
    </w:p>
    <w:p w14:paraId="04B00C96" w14:textId="77777777" w:rsidR="00A41A39" w:rsidRDefault="00A41A39" w:rsidP="00147CA9">
      <w:pPr>
        <w:rPr>
          <w:i/>
        </w:rPr>
      </w:pPr>
    </w:p>
    <w:p w14:paraId="70DF94E8" w14:textId="77777777" w:rsidR="00A41A39" w:rsidRDefault="00A41A39" w:rsidP="00147CA9">
      <w:pPr>
        <w:rPr>
          <w:i/>
        </w:rPr>
      </w:pPr>
    </w:p>
    <w:p w14:paraId="367E22F4" w14:textId="77777777" w:rsidR="00147CA9" w:rsidRDefault="00D344D2" w:rsidP="00147CA9">
      <w:pPr>
        <w:rPr>
          <w:i/>
        </w:rPr>
      </w:pPr>
      <w:r>
        <w:rPr>
          <w:i/>
        </w:rPr>
        <w:lastRenderedPageBreak/>
        <w:t>Страница «Сводка»</w:t>
      </w:r>
    </w:p>
    <w:p w14:paraId="200FC947" w14:textId="77777777" w:rsidR="00147CA9" w:rsidRDefault="00147CA9" w:rsidP="00193C09">
      <w:pPr>
        <w:jc w:val="center"/>
        <w:rPr>
          <w:i/>
        </w:rPr>
      </w:pPr>
    </w:p>
    <w:p w14:paraId="18A96C15" w14:textId="77777777" w:rsidR="00502AA0" w:rsidRDefault="00D344D2" w:rsidP="00147CA9">
      <w:pPr>
        <w:rPr>
          <w:i/>
        </w:rPr>
      </w:pPr>
      <w:r>
        <w:rPr>
          <w:i/>
          <w:noProof/>
          <w:lang w:eastAsia="ru-RU" w:bidi="ar-SA"/>
        </w:rPr>
        <w:drawing>
          <wp:inline distT="0" distB="0" distL="0" distR="0" wp14:anchorId="60187FCA" wp14:editId="26EB3F4D">
            <wp:extent cx="5922645" cy="3328035"/>
            <wp:effectExtent l="0" t="0" r="1905" b="5715"/>
            <wp:docPr id="66" name="Рисунок 66" descr="C:\Users\Тестировщик\Desktop\кол\sotrudnik\3-3 svod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Тестировщик\Desktop\кол\sotrudnik\3-3 svodk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36A41974" w14:textId="77777777" w:rsidR="00502AA0" w:rsidRDefault="00502AA0" w:rsidP="00502AA0">
      <w:pPr>
        <w:jc w:val="center"/>
        <w:rPr>
          <w:i/>
        </w:rPr>
      </w:pPr>
    </w:p>
    <w:p w14:paraId="507136FB" w14:textId="57706A4A" w:rsidR="00D344D2" w:rsidRDefault="00D344D2" w:rsidP="00D344D2">
      <w:pPr>
        <w:rPr>
          <w:i/>
        </w:rPr>
      </w:pPr>
      <w:r>
        <w:rPr>
          <w:i/>
        </w:rPr>
        <w:t>Страница «Корзина»</w:t>
      </w:r>
      <w:r w:rsidR="004274F3">
        <w:rPr>
          <w:i/>
        </w:rPr>
        <w:t xml:space="preserve"> **</w:t>
      </w:r>
    </w:p>
    <w:p w14:paraId="22570BBC" w14:textId="77777777" w:rsidR="00147CA9" w:rsidRDefault="00147CA9" w:rsidP="00147CA9">
      <w:pPr>
        <w:rPr>
          <w:i/>
        </w:rPr>
      </w:pPr>
    </w:p>
    <w:p w14:paraId="0069E8E4" w14:textId="77777777" w:rsidR="00147CA9" w:rsidRDefault="00D344D2" w:rsidP="00147CA9">
      <w:pPr>
        <w:rPr>
          <w:i/>
        </w:rPr>
      </w:pPr>
      <w:r>
        <w:rPr>
          <w:i/>
          <w:noProof/>
          <w:lang w:eastAsia="ru-RU" w:bidi="ar-SA"/>
        </w:rPr>
        <w:drawing>
          <wp:inline distT="0" distB="0" distL="0" distR="0" wp14:anchorId="29E83B6D" wp14:editId="4D3C7EE4">
            <wp:extent cx="5922645" cy="3328035"/>
            <wp:effectExtent l="0" t="0" r="1905" b="5715"/>
            <wp:docPr id="67" name="Рисунок 67" descr="C:\Users\Тестировщик\Desktop\кол\sotrudnik\4-3 korz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Тестировщик\Desktop\кол\sotrudnik\4-3 korzin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7A183224" w14:textId="77777777" w:rsidR="00147CA9" w:rsidRDefault="00147CA9" w:rsidP="00147CA9">
      <w:pPr>
        <w:rPr>
          <w:i/>
        </w:rPr>
      </w:pPr>
    </w:p>
    <w:p w14:paraId="0D487B94" w14:textId="77777777" w:rsidR="00147CA9" w:rsidRDefault="004274F3" w:rsidP="00147CA9">
      <w:pPr>
        <w:rPr>
          <w:i/>
        </w:rPr>
      </w:pPr>
      <w:r>
        <w:rPr>
          <w:i/>
        </w:rPr>
        <w:t xml:space="preserve">** поля «Даты использования» и «Статус рекламы» должны быть доступны для редактирования. </w:t>
      </w:r>
    </w:p>
    <w:p w14:paraId="0EAA84EF" w14:textId="77777777" w:rsidR="00D15362" w:rsidRDefault="00D15362" w:rsidP="00D344D2">
      <w:pPr>
        <w:rPr>
          <w:i/>
        </w:rPr>
      </w:pPr>
    </w:p>
    <w:p w14:paraId="3EBA7574" w14:textId="77777777" w:rsidR="00D15362" w:rsidRDefault="00D15362" w:rsidP="00D344D2">
      <w:pPr>
        <w:rPr>
          <w:i/>
        </w:rPr>
      </w:pPr>
    </w:p>
    <w:p w14:paraId="1238B890" w14:textId="77777777" w:rsidR="00D15362" w:rsidRDefault="00D15362" w:rsidP="00D344D2">
      <w:pPr>
        <w:rPr>
          <w:i/>
        </w:rPr>
      </w:pPr>
    </w:p>
    <w:p w14:paraId="3544451D" w14:textId="77777777" w:rsidR="00D344D2" w:rsidRDefault="00D344D2" w:rsidP="00D344D2">
      <w:pPr>
        <w:rPr>
          <w:i/>
        </w:rPr>
      </w:pPr>
      <w:r>
        <w:rPr>
          <w:i/>
        </w:rPr>
        <w:lastRenderedPageBreak/>
        <w:t>Страница «</w:t>
      </w:r>
      <w:r w:rsidR="004274F3">
        <w:rPr>
          <w:i/>
        </w:rPr>
        <w:t>Новые заявки на регистрацию</w:t>
      </w:r>
      <w:r>
        <w:rPr>
          <w:i/>
        </w:rPr>
        <w:t>»</w:t>
      </w:r>
    </w:p>
    <w:p w14:paraId="171C4BB2" w14:textId="77777777" w:rsidR="00D344D2" w:rsidRDefault="00D344D2" w:rsidP="00147CA9">
      <w:pPr>
        <w:rPr>
          <w:i/>
        </w:rPr>
      </w:pPr>
    </w:p>
    <w:p w14:paraId="33909D31" w14:textId="77777777" w:rsidR="00147CA9" w:rsidRDefault="004274F3" w:rsidP="00147CA9">
      <w:pPr>
        <w:rPr>
          <w:i/>
        </w:rPr>
      </w:pPr>
      <w:r>
        <w:rPr>
          <w:i/>
          <w:noProof/>
          <w:lang w:eastAsia="ru-RU" w:bidi="ar-SA"/>
        </w:rPr>
        <w:drawing>
          <wp:inline distT="0" distB="0" distL="0" distR="0" wp14:anchorId="24DCD6CF" wp14:editId="47297ED8">
            <wp:extent cx="5922645" cy="3328035"/>
            <wp:effectExtent l="0" t="0" r="1905" b="5715"/>
            <wp:docPr id="68" name="Рисунок 68" descr="C:\Users\Тестировщик\Desktop\кол\sotrudnik\5-1 novye_zaav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Тестировщик\Desktop\кол\sotrudnik\5-1 novye_zaavki.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4DEB3D1D" w14:textId="77777777" w:rsidR="00147CA9" w:rsidRDefault="00147CA9" w:rsidP="00147CA9">
      <w:pPr>
        <w:rPr>
          <w:i/>
        </w:rPr>
      </w:pPr>
    </w:p>
    <w:p w14:paraId="5486B6A7" w14:textId="77777777" w:rsidR="007C7ADD" w:rsidRDefault="007C7ADD" w:rsidP="00147CA9">
      <w:pPr>
        <w:rPr>
          <w:i/>
        </w:rPr>
      </w:pPr>
    </w:p>
    <w:p w14:paraId="549452FB" w14:textId="77777777" w:rsidR="00147CA9" w:rsidRDefault="00147CA9" w:rsidP="00147CA9">
      <w:pPr>
        <w:rPr>
          <w:i/>
        </w:rPr>
      </w:pPr>
    </w:p>
    <w:p w14:paraId="59405208" w14:textId="77777777" w:rsidR="004274F3" w:rsidRDefault="004274F3" w:rsidP="004274F3">
      <w:pPr>
        <w:rPr>
          <w:i/>
        </w:rPr>
      </w:pPr>
      <w:r>
        <w:rPr>
          <w:i/>
        </w:rPr>
        <w:t>Всплывающее окно «Регистрационные данные»</w:t>
      </w:r>
    </w:p>
    <w:p w14:paraId="1397D77F" w14:textId="77777777" w:rsidR="004274F3" w:rsidRDefault="004274F3" w:rsidP="004274F3">
      <w:pPr>
        <w:rPr>
          <w:i/>
        </w:rPr>
      </w:pPr>
    </w:p>
    <w:p w14:paraId="4332EDC4" w14:textId="77777777" w:rsidR="004274F3" w:rsidRDefault="004274F3" w:rsidP="004274F3">
      <w:pPr>
        <w:rPr>
          <w:i/>
        </w:rPr>
      </w:pPr>
      <w:r>
        <w:rPr>
          <w:i/>
          <w:noProof/>
          <w:lang w:eastAsia="ru-RU" w:bidi="ar-SA"/>
        </w:rPr>
        <w:drawing>
          <wp:inline distT="0" distB="0" distL="0" distR="0" wp14:anchorId="1DF3EE6D" wp14:editId="320E89CA">
            <wp:extent cx="5922645" cy="3328035"/>
            <wp:effectExtent l="0" t="0" r="1905" b="5715"/>
            <wp:docPr id="69" name="Рисунок 69" descr="C:\Users\Тестировщик\Desktop\кол\sotrudnik\5-2 dannye_o_kompan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Тестировщик\Desktop\кол\sotrudnik\5-2 dannye_o_kompanii.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13D84EC0" w14:textId="77777777" w:rsidR="00147CA9" w:rsidRDefault="00147CA9" w:rsidP="00147CA9">
      <w:pPr>
        <w:rPr>
          <w:i/>
        </w:rPr>
      </w:pPr>
    </w:p>
    <w:p w14:paraId="6C51C75B" w14:textId="77777777" w:rsidR="00147CA9" w:rsidRDefault="00147CA9" w:rsidP="00147CA9">
      <w:pPr>
        <w:rPr>
          <w:i/>
        </w:rPr>
      </w:pPr>
    </w:p>
    <w:p w14:paraId="1859E353" w14:textId="77777777" w:rsidR="00147CA9" w:rsidRDefault="00147CA9" w:rsidP="00147CA9">
      <w:pPr>
        <w:rPr>
          <w:i/>
        </w:rPr>
      </w:pPr>
    </w:p>
    <w:p w14:paraId="38783227" w14:textId="77777777" w:rsidR="007C7ADD" w:rsidRDefault="007C7ADD" w:rsidP="00147CA9">
      <w:pPr>
        <w:rPr>
          <w:i/>
        </w:rPr>
      </w:pPr>
    </w:p>
    <w:p w14:paraId="082F9251" w14:textId="77777777" w:rsidR="004E5DE4" w:rsidRPr="004E5DE4" w:rsidRDefault="004E5DE4" w:rsidP="004E5DE4">
      <w:pPr>
        <w:rPr>
          <w:b/>
        </w:rPr>
      </w:pPr>
      <w:r w:rsidRPr="004E5DE4">
        <w:rPr>
          <w:b/>
        </w:rPr>
        <w:lastRenderedPageBreak/>
        <w:t>Личный кабинет пользователя с ролью «</w:t>
      </w:r>
      <w:r>
        <w:rPr>
          <w:b/>
        </w:rPr>
        <w:t>Клиент</w:t>
      </w:r>
      <w:r w:rsidRPr="004E5DE4">
        <w:rPr>
          <w:b/>
        </w:rPr>
        <w:t>»</w:t>
      </w:r>
    </w:p>
    <w:p w14:paraId="240CE733" w14:textId="77777777" w:rsidR="004E5DE4" w:rsidRDefault="004E5DE4" w:rsidP="00147CA9">
      <w:pPr>
        <w:rPr>
          <w:i/>
        </w:rPr>
      </w:pPr>
    </w:p>
    <w:p w14:paraId="1E0E44BB" w14:textId="77777777" w:rsidR="00ED3A3A" w:rsidRDefault="00D657A7" w:rsidP="00147CA9">
      <w:pPr>
        <w:rPr>
          <w:i/>
        </w:rPr>
      </w:pPr>
      <w:r>
        <w:rPr>
          <w:i/>
        </w:rPr>
        <w:t>Всплывающее окно «Изменить данные»*</w:t>
      </w:r>
      <w:r>
        <w:rPr>
          <w:i/>
        </w:rPr>
        <w:br/>
      </w:r>
    </w:p>
    <w:p w14:paraId="246F6C10" w14:textId="77777777" w:rsidR="00D657A7" w:rsidRDefault="00D657A7" w:rsidP="00147CA9">
      <w:pPr>
        <w:rPr>
          <w:i/>
        </w:rPr>
      </w:pPr>
      <w:r>
        <w:rPr>
          <w:i/>
          <w:noProof/>
          <w:lang w:eastAsia="ru-RU" w:bidi="ar-SA"/>
        </w:rPr>
        <w:drawing>
          <wp:inline distT="0" distB="0" distL="0" distR="0" wp14:anchorId="72C8DB14" wp14:editId="1E898029">
            <wp:extent cx="5922645" cy="3328035"/>
            <wp:effectExtent l="0" t="0" r="1905" b="5715"/>
            <wp:docPr id="70" name="Рисунок 70" descr="C:\Users\Тестировщик\Desktop\кол\klient\1-1 izmenit_dann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Тестировщик\Desktop\кол\klient\1-1 izmenit_danny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61916924" w14:textId="77777777" w:rsidR="00ED3A3A" w:rsidRDefault="00ED3A3A" w:rsidP="00147CA9">
      <w:pPr>
        <w:rPr>
          <w:i/>
        </w:rPr>
      </w:pPr>
    </w:p>
    <w:p w14:paraId="227B8749" w14:textId="77777777" w:rsidR="00ED3A3A" w:rsidRDefault="00ED3A3A" w:rsidP="00ED3A3A">
      <w:pPr>
        <w:jc w:val="center"/>
        <w:rPr>
          <w:i/>
        </w:rPr>
      </w:pPr>
    </w:p>
    <w:p w14:paraId="7801C2FF" w14:textId="77777777" w:rsidR="00ED3A3A" w:rsidRPr="00D657A7" w:rsidRDefault="00D657A7" w:rsidP="00D657A7">
      <w:pPr>
        <w:pStyle w:val="af6"/>
        <w:rPr>
          <w:i/>
        </w:rPr>
      </w:pPr>
      <w:r>
        <w:rPr>
          <w:i/>
        </w:rPr>
        <w:t>*поля должны быть заполнены</w:t>
      </w:r>
    </w:p>
    <w:p w14:paraId="76A2BBC7" w14:textId="77777777" w:rsidR="00ED3A3A" w:rsidRDefault="00ED3A3A" w:rsidP="00147CA9">
      <w:pPr>
        <w:rPr>
          <w:i/>
        </w:rPr>
      </w:pPr>
    </w:p>
    <w:p w14:paraId="5C0AA6F8" w14:textId="77777777" w:rsidR="00ED3A3A" w:rsidRDefault="00D657A7" w:rsidP="00147CA9">
      <w:pPr>
        <w:rPr>
          <w:i/>
        </w:rPr>
      </w:pPr>
      <w:r>
        <w:rPr>
          <w:i/>
        </w:rPr>
        <w:t xml:space="preserve">Страница «Оформить заказ» </w:t>
      </w:r>
    </w:p>
    <w:p w14:paraId="1FB464AB" w14:textId="77777777" w:rsidR="00D657A7" w:rsidRDefault="00D657A7" w:rsidP="00147CA9">
      <w:pPr>
        <w:rPr>
          <w:i/>
        </w:rPr>
      </w:pPr>
    </w:p>
    <w:p w14:paraId="6686AF2A" w14:textId="77777777" w:rsidR="00D657A7" w:rsidRDefault="00D657A7" w:rsidP="00147CA9">
      <w:pPr>
        <w:rPr>
          <w:i/>
        </w:rPr>
      </w:pPr>
      <w:r>
        <w:rPr>
          <w:i/>
          <w:noProof/>
          <w:lang w:eastAsia="ru-RU" w:bidi="ar-SA"/>
        </w:rPr>
        <w:drawing>
          <wp:inline distT="0" distB="0" distL="0" distR="0" wp14:anchorId="1C065BF8" wp14:editId="3B02FFFA">
            <wp:extent cx="5922645" cy="3328035"/>
            <wp:effectExtent l="0" t="0" r="1905" b="5715"/>
            <wp:docPr id="71" name="Рисунок 71" descr="C:\Users\Тестировщик\Desktop\кол\klient\2-1oformit_zaav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Тестировщик\Desktop\кол\klient\2-1oformit_zaavku.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57FABD31" w14:textId="77777777" w:rsidR="00ED3A3A" w:rsidRDefault="00ED3A3A" w:rsidP="00147CA9">
      <w:pPr>
        <w:rPr>
          <w:i/>
        </w:rPr>
      </w:pPr>
    </w:p>
    <w:p w14:paraId="4938DFF6" w14:textId="0C69EF7C" w:rsidR="00ED3A3A" w:rsidRPr="00D657A7" w:rsidRDefault="00ED3A3A" w:rsidP="00147CA9">
      <w:pPr>
        <w:rPr>
          <w:i/>
        </w:rPr>
      </w:pPr>
      <w:r>
        <w:rPr>
          <w:i/>
        </w:rPr>
        <w:lastRenderedPageBreak/>
        <w:t xml:space="preserve">Страница </w:t>
      </w:r>
      <w:r w:rsidR="00D657A7">
        <w:rPr>
          <w:i/>
        </w:rPr>
        <w:t xml:space="preserve"> рекламной конструкции</w:t>
      </w:r>
    </w:p>
    <w:p w14:paraId="25F4AE12" w14:textId="77777777" w:rsidR="00ED3A3A" w:rsidRDefault="00ED3A3A" w:rsidP="00147CA9">
      <w:pPr>
        <w:rPr>
          <w:i/>
        </w:rPr>
      </w:pPr>
    </w:p>
    <w:p w14:paraId="1AA701B2" w14:textId="77777777" w:rsidR="00ED3A3A" w:rsidRDefault="00D657A7" w:rsidP="00147CA9">
      <w:pPr>
        <w:rPr>
          <w:i/>
        </w:rPr>
      </w:pPr>
      <w:r>
        <w:rPr>
          <w:i/>
          <w:noProof/>
          <w:lang w:eastAsia="ru-RU" w:bidi="ar-SA"/>
        </w:rPr>
        <w:drawing>
          <wp:inline distT="0" distB="0" distL="0" distR="0" wp14:anchorId="70990EF7" wp14:editId="3AE01477">
            <wp:extent cx="5922645" cy="3328035"/>
            <wp:effectExtent l="0" t="0" r="1905" b="5715"/>
            <wp:docPr id="73" name="Рисунок 73" descr="C:\Users\Тестировщик\Desktop\кол\klient\2-3 oformit_zaavku_str_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Тестировщик\Desktop\кол\klient\2-3 oformit_zaavku_str_rk.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13F8BB1F" w14:textId="77777777" w:rsidR="00B150EC" w:rsidRDefault="00B150EC" w:rsidP="00147CA9">
      <w:pPr>
        <w:rPr>
          <w:i/>
        </w:rPr>
      </w:pPr>
    </w:p>
    <w:p w14:paraId="482F433E" w14:textId="77777777" w:rsidR="00B150EC" w:rsidRDefault="00B150EC" w:rsidP="00147CA9">
      <w:pPr>
        <w:rPr>
          <w:i/>
        </w:rPr>
      </w:pPr>
    </w:p>
    <w:p w14:paraId="58337717" w14:textId="77777777" w:rsidR="00B150EC" w:rsidRDefault="00B150EC" w:rsidP="00147CA9">
      <w:pPr>
        <w:rPr>
          <w:i/>
        </w:rPr>
      </w:pPr>
    </w:p>
    <w:p w14:paraId="496C97D4" w14:textId="77777777" w:rsidR="00D657A7" w:rsidRDefault="00D657A7" w:rsidP="00147CA9">
      <w:pPr>
        <w:rPr>
          <w:i/>
        </w:rPr>
      </w:pPr>
      <w:r>
        <w:rPr>
          <w:i/>
        </w:rPr>
        <w:t>Страница «Корзина»</w:t>
      </w:r>
    </w:p>
    <w:p w14:paraId="66097E20" w14:textId="77777777" w:rsidR="00D657A7" w:rsidRDefault="00D657A7" w:rsidP="00147CA9">
      <w:pPr>
        <w:rPr>
          <w:i/>
        </w:rPr>
      </w:pPr>
    </w:p>
    <w:p w14:paraId="153870DD" w14:textId="77777777" w:rsidR="00D657A7" w:rsidRDefault="00D657A7" w:rsidP="00147CA9">
      <w:pPr>
        <w:rPr>
          <w:i/>
        </w:rPr>
      </w:pPr>
      <w:r>
        <w:rPr>
          <w:i/>
          <w:noProof/>
          <w:lang w:eastAsia="ru-RU" w:bidi="ar-SA"/>
        </w:rPr>
        <w:drawing>
          <wp:inline distT="0" distB="0" distL="0" distR="0" wp14:anchorId="417DE116" wp14:editId="1530EA41">
            <wp:extent cx="5922645" cy="3328035"/>
            <wp:effectExtent l="0" t="0" r="1905" b="5715"/>
            <wp:docPr id="74" name="Рисунок 74" descr="C:\Users\Тестировщик\Desktop\кол\klient\3-1 korz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Тестировщик\Desktop\кол\klient\3-1 korzin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314E7C98" w14:textId="77777777" w:rsidR="00D657A7" w:rsidRDefault="00D657A7" w:rsidP="00147CA9">
      <w:pPr>
        <w:rPr>
          <w:i/>
        </w:rPr>
      </w:pPr>
    </w:p>
    <w:p w14:paraId="2B0E9070" w14:textId="6E969B6A" w:rsidR="00D657A7" w:rsidRDefault="00D657A7" w:rsidP="00D657A7">
      <w:pPr>
        <w:rPr>
          <w:i/>
        </w:rPr>
      </w:pPr>
      <w:r>
        <w:rPr>
          <w:i/>
        </w:rPr>
        <w:t xml:space="preserve">**поля «Даты использования» и «Статус рекламы» должны быть доступны для редактирования. </w:t>
      </w:r>
    </w:p>
    <w:p w14:paraId="68C7DB85" w14:textId="77777777" w:rsidR="00D657A7" w:rsidRDefault="00D657A7" w:rsidP="00D657A7">
      <w:pPr>
        <w:rPr>
          <w:i/>
        </w:rPr>
      </w:pPr>
    </w:p>
    <w:p w14:paraId="1027A771" w14:textId="77777777" w:rsidR="00D657A7" w:rsidRDefault="00D657A7" w:rsidP="00D657A7">
      <w:pPr>
        <w:rPr>
          <w:i/>
        </w:rPr>
      </w:pPr>
      <w:r>
        <w:rPr>
          <w:i/>
        </w:rPr>
        <w:lastRenderedPageBreak/>
        <w:t xml:space="preserve">Страница «Мои заказы» </w:t>
      </w:r>
    </w:p>
    <w:p w14:paraId="5C4F41FC" w14:textId="77777777" w:rsidR="00D657A7" w:rsidRDefault="00D657A7" w:rsidP="00D657A7">
      <w:pPr>
        <w:rPr>
          <w:i/>
        </w:rPr>
      </w:pPr>
    </w:p>
    <w:p w14:paraId="67A359A1" w14:textId="77777777" w:rsidR="00D657A7" w:rsidRPr="00D657A7" w:rsidRDefault="00D657A7" w:rsidP="00D657A7">
      <w:pPr>
        <w:rPr>
          <w:i/>
        </w:rPr>
      </w:pPr>
      <w:r>
        <w:rPr>
          <w:i/>
          <w:noProof/>
          <w:lang w:eastAsia="ru-RU" w:bidi="ar-SA"/>
        </w:rPr>
        <w:drawing>
          <wp:inline distT="0" distB="0" distL="0" distR="0" wp14:anchorId="10976A40" wp14:editId="1BD3DA4A">
            <wp:extent cx="5922645" cy="3328035"/>
            <wp:effectExtent l="0" t="0" r="1905" b="5715"/>
            <wp:docPr id="75" name="Рисунок 75" descr="C:\Users\Тестировщик\Desktop\кол\klient\4-1 moi_konstrukc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Тестировщик\Desktop\кол\klient\4-1 moi_konstrukcii.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00B263B6" w14:textId="77777777" w:rsidR="00D657A7" w:rsidRDefault="00D657A7" w:rsidP="00147CA9">
      <w:pPr>
        <w:rPr>
          <w:i/>
        </w:rPr>
      </w:pPr>
    </w:p>
    <w:p w14:paraId="56A7F803" w14:textId="77777777" w:rsidR="00D657A7" w:rsidRDefault="00D657A7" w:rsidP="00147CA9">
      <w:pPr>
        <w:rPr>
          <w:i/>
        </w:rPr>
      </w:pPr>
    </w:p>
    <w:p w14:paraId="4C606DE2" w14:textId="77777777" w:rsidR="00A41A39" w:rsidRDefault="00A41A39" w:rsidP="00147CA9">
      <w:pPr>
        <w:rPr>
          <w:i/>
        </w:rPr>
      </w:pPr>
    </w:p>
    <w:p w14:paraId="04E25C18" w14:textId="77777777" w:rsidR="00D657A7" w:rsidRDefault="00D657A7" w:rsidP="00147CA9">
      <w:pPr>
        <w:rPr>
          <w:i/>
        </w:rPr>
      </w:pPr>
      <w:r>
        <w:rPr>
          <w:i/>
        </w:rPr>
        <w:t>Страница «Документы» (конечный клиент)</w:t>
      </w:r>
    </w:p>
    <w:p w14:paraId="7AF3AADB" w14:textId="77777777" w:rsidR="00D657A7" w:rsidRDefault="00D657A7" w:rsidP="00147CA9">
      <w:pPr>
        <w:rPr>
          <w:i/>
        </w:rPr>
      </w:pPr>
    </w:p>
    <w:p w14:paraId="70EE7EDA" w14:textId="77777777" w:rsidR="00D657A7" w:rsidRDefault="00D657A7" w:rsidP="00147CA9">
      <w:pPr>
        <w:rPr>
          <w:i/>
        </w:rPr>
      </w:pPr>
    </w:p>
    <w:p w14:paraId="08857599" w14:textId="77777777" w:rsidR="00D657A7" w:rsidRDefault="00D657A7" w:rsidP="00147CA9">
      <w:pPr>
        <w:rPr>
          <w:i/>
        </w:rPr>
      </w:pPr>
      <w:r>
        <w:rPr>
          <w:i/>
          <w:noProof/>
          <w:lang w:eastAsia="ru-RU" w:bidi="ar-SA"/>
        </w:rPr>
        <w:drawing>
          <wp:inline distT="0" distB="0" distL="0" distR="0" wp14:anchorId="296A15D6" wp14:editId="65D47B1F">
            <wp:extent cx="5922645" cy="3328035"/>
            <wp:effectExtent l="0" t="0" r="1905" b="5715"/>
            <wp:docPr id="76" name="Рисунок 76" descr="C:\Users\Тестировщик\Desktop\кол\klient\5-1 dokumenty_k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Тестировщик\Desktop\кол\klient\5-1 dokumenty_kz.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02FD2090" w14:textId="77777777" w:rsidR="00D657A7" w:rsidRDefault="00D657A7" w:rsidP="00147CA9">
      <w:pPr>
        <w:rPr>
          <w:i/>
        </w:rPr>
      </w:pPr>
    </w:p>
    <w:p w14:paraId="4C1F6ABF" w14:textId="77777777" w:rsidR="00D15362" w:rsidRDefault="00D15362" w:rsidP="00147CA9">
      <w:pPr>
        <w:rPr>
          <w:i/>
        </w:rPr>
      </w:pPr>
    </w:p>
    <w:p w14:paraId="43D6EDB5" w14:textId="77777777" w:rsidR="00D657A7" w:rsidRDefault="00D657A7" w:rsidP="00147CA9">
      <w:pPr>
        <w:rPr>
          <w:i/>
        </w:rPr>
      </w:pPr>
    </w:p>
    <w:p w14:paraId="276A17D8" w14:textId="77777777" w:rsidR="00D657A7" w:rsidRDefault="00D657A7" w:rsidP="00147CA9">
      <w:pPr>
        <w:rPr>
          <w:i/>
        </w:rPr>
      </w:pPr>
      <w:r>
        <w:rPr>
          <w:i/>
        </w:rPr>
        <w:lastRenderedPageBreak/>
        <w:t>Страница «Документы» (рекламное агентство)</w:t>
      </w:r>
    </w:p>
    <w:p w14:paraId="2C2170D8" w14:textId="77777777" w:rsidR="00D657A7" w:rsidRDefault="00D657A7" w:rsidP="00147CA9">
      <w:pPr>
        <w:rPr>
          <w:i/>
        </w:rPr>
      </w:pPr>
    </w:p>
    <w:p w14:paraId="19F2CADD" w14:textId="77777777" w:rsidR="00D657A7" w:rsidRDefault="00D657A7" w:rsidP="00147CA9">
      <w:pPr>
        <w:rPr>
          <w:i/>
        </w:rPr>
      </w:pPr>
      <w:r>
        <w:rPr>
          <w:i/>
          <w:noProof/>
          <w:lang w:eastAsia="ru-RU" w:bidi="ar-SA"/>
        </w:rPr>
        <w:drawing>
          <wp:inline distT="0" distB="0" distL="0" distR="0" wp14:anchorId="23843FF0" wp14:editId="23958E57">
            <wp:extent cx="5922645" cy="3328035"/>
            <wp:effectExtent l="0" t="0" r="1905" b="5715"/>
            <wp:docPr id="77" name="Рисунок 77" descr="C:\Users\Тестировщик\Desktop\кол\klient\5-2 dokumenty_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Тестировщик\Desktop\кол\klient\5-2 dokumenty_r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2645" cy="3328035"/>
                    </a:xfrm>
                    <a:prstGeom prst="rect">
                      <a:avLst/>
                    </a:prstGeom>
                    <a:noFill/>
                    <a:ln>
                      <a:noFill/>
                    </a:ln>
                  </pic:spPr>
                </pic:pic>
              </a:graphicData>
            </a:graphic>
          </wp:inline>
        </w:drawing>
      </w:r>
    </w:p>
    <w:p w14:paraId="2A645CA2" w14:textId="77777777" w:rsidR="00A41A39" w:rsidRDefault="00A41A39" w:rsidP="00924E20">
      <w:pPr>
        <w:pStyle w:val="1"/>
        <w:jc w:val="right"/>
      </w:pPr>
    </w:p>
    <w:p w14:paraId="67426B0C" w14:textId="77777777" w:rsidR="00A41A39" w:rsidRDefault="00A41A39" w:rsidP="00924E20">
      <w:pPr>
        <w:pStyle w:val="1"/>
        <w:jc w:val="right"/>
      </w:pPr>
    </w:p>
    <w:p w14:paraId="7A118E09" w14:textId="77777777" w:rsidR="00A41A39" w:rsidRDefault="00A41A39" w:rsidP="00924E20">
      <w:pPr>
        <w:pStyle w:val="1"/>
        <w:jc w:val="right"/>
      </w:pPr>
    </w:p>
    <w:p w14:paraId="0E82F7F1" w14:textId="77777777" w:rsidR="00A41A39" w:rsidRDefault="00A41A39" w:rsidP="00924E20">
      <w:pPr>
        <w:pStyle w:val="1"/>
        <w:jc w:val="right"/>
      </w:pPr>
    </w:p>
    <w:p w14:paraId="516E9804" w14:textId="77777777" w:rsidR="00A41A39" w:rsidRDefault="00A41A39" w:rsidP="00924E20">
      <w:pPr>
        <w:pStyle w:val="1"/>
        <w:jc w:val="right"/>
      </w:pPr>
    </w:p>
    <w:p w14:paraId="1ACAA586" w14:textId="77777777" w:rsidR="00A41A39" w:rsidRDefault="00A41A39" w:rsidP="00924E20">
      <w:pPr>
        <w:pStyle w:val="1"/>
        <w:jc w:val="right"/>
      </w:pPr>
    </w:p>
    <w:p w14:paraId="6B3CD7E0" w14:textId="77777777" w:rsidR="00A41A39" w:rsidRDefault="00A41A39" w:rsidP="00924E20">
      <w:pPr>
        <w:pStyle w:val="1"/>
        <w:jc w:val="right"/>
      </w:pPr>
    </w:p>
    <w:p w14:paraId="1832902F" w14:textId="77777777" w:rsidR="00A41A39" w:rsidRDefault="00A41A39" w:rsidP="00924E20">
      <w:pPr>
        <w:pStyle w:val="1"/>
        <w:jc w:val="right"/>
      </w:pPr>
    </w:p>
    <w:p w14:paraId="66D20C73" w14:textId="77777777" w:rsidR="00A41A39" w:rsidRDefault="00A41A39" w:rsidP="00924E20">
      <w:pPr>
        <w:pStyle w:val="1"/>
        <w:jc w:val="right"/>
      </w:pPr>
    </w:p>
    <w:p w14:paraId="23348C85" w14:textId="77777777" w:rsidR="00A41A39" w:rsidRDefault="00A41A39" w:rsidP="00924E20">
      <w:pPr>
        <w:pStyle w:val="1"/>
        <w:jc w:val="right"/>
      </w:pPr>
    </w:p>
    <w:p w14:paraId="31FF7DA5" w14:textId="77777777" w:rsidR="00A41A39" w:rsidRDefault="00A41A39" w:rsidP="00924E20">
      <w:pPr>
        <w:pStyle w:val="1"/>
        <w:jc w:val="right"/>
      </w:pPr>
    </w:p>
    <w:p w14:paraId="3183E6AE" w14:textId="77777777" w:rsidR="00A41A39" w:rsidRDefault="00A41A39" w:rsidP="00924E20">
      <w:pPr>
        <w:pStyle w:val="1"/>
        <w:jc w:val="right"/>
      </w:pPr>
    </w:p>
    <w:p w14:paraId="3A5F5D75" w14:textId="444CA9EB" w:rsidR="00924E20" w:rsidRDefault="00D15362" w:rsidP="00924E20">
      <w:pPr>
        <w:pStyle w:val="1"/>
        <w:jc w:val="right"/>
      </w:pPr>
      <w:r>
        <w:br/>
      </w:r>
      <w:r w:rsidR="007C7ADD">
        <w:br/>
      </w:r>
      <w:bookmarkStart w:id="35" w:name="_Toc471980785"/>
      <w:r w:rsidR="00924E20">
        <w:lastRenderedPageBreak/>
        <w:t>Приложение 3</w:t>
      </w:r>
      <w:bookmarkEnd w:id="35"/>
    </w:p>
    <w:p w14:paraId="7791202D" w14:textId="77777777" w:rsidR="00924E20" w:rsidRDefault="00924E20" w:rsidP="00924E20">
      <w:pPr>
        <w:jc w:val="right"/>
        <w:rPr>
          <w:sz w:val="24"/>
        </w:rPr>
      </w:pPr>
      <w:r>
        <w:rPr>
          <w:sz w:val="24"/>
        </w:rPr>
        <w:t>Карта сайта</w:t>
      </w:r>
    </w:p>
    <w:p w14:paraId="158C53EA" w14:textId="77777777" w:rsidR="00924E20" w:rsidRDefault="00924E20" w:rsidP="00924E20">
      <w:pPr>
        <w:jc w:val="right"/>
        <w:rPr>
          <w:sz w:val="24"/>
        </w:rPr>
      </w:pPr>
    </w:p>
    <w:p w14:paraId="437BEB55" w14:textId="77777777" w:rsidR="00924E20" w:rsidRDefault="00924E20" w:rsidP="00924E20">
      <w:pPr>
        <w:jc w:val="right"/>
        <w:rPr>
          <w:sz w:val="24"/>
        </w:rPr>
      </w:pPr>
    </w:p>
    <w:p w14:paraId="040005FB" w14:textId="77777777" w:rsidR="00924E20" w:rsidRDefault="00924E20" w:rsidP="00924E20">
      <w:pPr>
        <w:jc w:val="right"/>
        <w:rPr>
          <w:sz w:val="24"/>
        </w:rPr>
      </w:pPr>
    </w:p>
    <w:p w14:paraId="0FF22975" w14:textId="77777777" w:rsidR="00924E20" w:rsidRDefault="00924E20" w:rsidP="00924E20">
      <w:pPr>
        <w:jc w:val="right"/>
        <w:rPr>
          <w:sz w:val="24"/>
        </w:rPr>
      </w:pPr>
    </w:p>
    <w:p w14:paraId="582D149E" w14:textId="77777777" w:rsidR="00924E20" w:rsidRDefault="00C15931" w:rsidP="007C7ADD">
      <w:r>
        <w:rPr>
          <w:noProof/>
          <w:lang w:eastAsia="ru-RU" w:bidi="ar-SA"/>
        </w:rPr>
        <w:drawing>
          <wp:inline distT="0" distB="0" distL="0" distR="0" wp14:anchorId="3B826344" wp14:editId="1427025F">
            <wp:extent cx="5940430" cy="5603358"/>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5603353"/>
                    </a:xfrm>
                    <a:prstGeom prst="rect">
                      <a:avLst/>
                    </a:prstGeom>
                  </pic:spPr>
                </pic:pic>
              </a:graphicData>
            </a:graphic>
          </wp:inline>
        </w:drawing>
      </w:r>
    </w:p>
    <w:p w14:paraId="547CC431" w14:textId="77777777" w:rsidR="00BE0671" w:rsidRDefault="00BE0671" w:rsidP="00924E20">
      <w:pPr>
        <w:jc w:val="center"/>
      </w:pPr>
    </w:p>
    <w:p w14:paraId="517F80FD" w14:textId="77777777" w:rsidR="00BE0671" w:rsidRDefault="00BE0671" w:rsidP="00924E20">
      <w:pPr>
        <w:jc w:val="center"/>
      </w:pPr>
    </w:p>
    <w:p w14:paraId="2384470C" w14:textId="77777777" w:rsidR="00BE0671" w:rsidRDefault="00BE0671" w:rsidP="00924E20">
      <w:pPr>
        <w:jc w:val="center"/>
      </w:pPr>
    </w:p>
    <w:p w14:paraId="24A668BC" w14:textId="77777777" w:rsidR="00BE0671" w:rsidRDefault="00BE0671" w:rsidP="00924E20">
      <w:pPr>
        <w:jc w:val="center"/>
      </w:pPr>
    </w:p>
    <w:p w14:paraId="2C355C7B" w14:textId="77777777" w:rsidR="00A41A39" w:rsidRDefault="00A41A39" w:rsidP="00924E20">
      <w:pPr>
        <w:jc w:val="center"/>
      </w:pPr>
    </w:p>
    <w:p w14:paraId="1629A82A" w14:textId="77777777" w:rsidR="00A41A39" w:rsidRDefault="00A41A39" w:rsidP="00924E20">
      <w:pPr>
        <w:jc w:val="center"/>
      </w:pPr>
    </w:p>
    <w:p w14:paraId="1F0CB1D1" w14:textId="77777777" w:rsidR="00BE0671" w:rsidRDefault="00BE0671" w:rsidP="00924E20">
      <w:pPr>
        <w:jc w:val="center"/>
      </w:pPr>
    </w:p>
    <w:p w14:paraId="26D7BC98" w14:textId="77777777" w:rsidR="007C7ADD" w:rsidRDefault="007C7ADD" w:rsidP="00924E20">
      <w:pPr>
        <w:jc w:val="center"/>
      </w:pPr>
    </w:p>
    <w:p w14:paraId="3D6ACFC3" w14:textId="77777777" w:rsidR="007C7ADD" w:rsidRDefault="007C7ADD" w:rsidP="00924E20">
      <w:pPr>
        <w:jc w:val="center"/>
      </w:pPr>
    </w:p>
    <w:p w14:paraId="450E5746" w14:textId="77777777" w:rsidR="00BE0671" w:rsidRDefault="00BE0671" w:rsidP="00BE0671">
      <w:pPr>
        <w:pStyle w:val="1"/>
        <w:jc w:val="right"/>
      </w:pPr>
      <w:bookmarkStart w:id="36" w:name="_Toc471980786"/>
      <w:r>
        <w:lastRenderedPageBreak/>
        <w:t>Приложение 4</w:t>
      </w:r>
      <w:bookmarkEnd w:id="36"/>
    </w:p>
    <w:p w14:paraId="5236E2AF" w14:textId="77777777" w:rsidR="00BE0671" w:rsidRDefault="00BE0671" w:rsidP="00BE0671">
      <w:pPr>
        <w:jc w:val="right"/>
        <w:rPr>
          <w:sz w:val="24"/>
        </w:rPr>
      </w:pPr>
      <w:r>
        <w:rPr>
          <w:sz w:val="24"/>
        </w:rPr>
        <w:t>Пример отчета</w:t>
      </w:r>
    </w:p>
    <w:p w14:paraId="1EA32DA4" w14:textId="77777777" w:rsidR="00BE0671" w:rsidRDefault="00BE0671" w:rsidP="00924E20">
      <w:pPr>
        <w:jc w:val="center"/>
      </w:pPr>
    </w:p>
    <w:p w14:paraId="751AACCA" w14:textId="7BD2F18A" w:rsidR="00BE0671" w:rsidRDefault="007C7ADD" w:rsidP="00BE0671">
      <w:pPr>
        <w:jc w:val="center"/>
      </w:pPr>
      <w:r>
        <w:rPr>
          <w:noProof/>
          <w:lang w:eastAsia="ru-RU" w:bidi="ar-SA"/>
        </w:rPr>
        <w:drawing>
          <wp:inline distT="0" distB="0" distL="0" distR="0" wp14:anchorId="66893D95" wp14:editId="3F0BBA2F">
            <wp:extent cx="5940425" cy="2451604"/>
            <wp:effectExtent l="0" t="0" r="3175"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0425" cy="2451604"/>
                    </a:xfrm>
                    <a:prstGeom prst="rect">
                      <a:avLst/>
                    </a:prstGeom>
                  </pic:spPr>
                </pic:pic>
              </a:graphicData>
            </a:graphic>
          </wp:inline>
        </w:drawing>
      </w:r>
    </w:p>
    <w:p w14:paraId="642E6789" w14:textId="68D7D989" w:rsidR="007C7ADD" w:rsidRPr="00CC2EAA" w:rsidRDefault="007C7ADD" w:rsidP="00BE0671">
      <w:pPr>
        <w:jc w:val="center"/>
      </w:pPr>
    </w:p>
    <w:sectPr w:rsidR="007C7ADD" w:rsidRPr="00CC2EAA">
      <w:footerReference w:type="default" r:id="rId53"/>
      <w:pgSz w:w="11906" w:h="16838"/>
      <w:pgMar w:top="1134" w:right="850" w:bottom="1134" w:left="1701" w:header="0" w:footer="708" w:gutter="0"/>
      <w:cols w:space="720"/>
      <w:formProt w:val="0"/>
      <w:docGrid w:linePitch="360"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0EEBDD" w14:textId="77777777" w:rsidR="00630BB1" w:rsidRDefault="00630BB1">
      <w:r>
        <w:separator/>
      </w:r>
    </w:p>
  </w:endnote>
  <w:endnote w:type="continuationSeparator" w:id="0">
    <w:p w14:paraId="7200AA54" w14:textId="77777777" w:rsidR="00630BB1" w:rsidRDefault="00630B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Liberation Serif">
    <w:altName w:val="Times New Roman"/>
    <w:panose1 w:val="00000000000000000000"/>
    <w:charset w:val="CC"/>
    <w:family w:val="roman"/>
    <w:notTrueType/>
    <w:pitch w:val="variable"/>
    <w:sig w:usb0="00000201" w:usb1="00000000" w:usb2="00000000" w:usb3="00000000" w:csb0="00000004" w:csb1="00000000"/>
  </w:font>
  <w:font w:name="Tahoma">
    <w:panose1 w:val="020B0604030504040204"/>
    <w:charset w:val="CC"/>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Cambria">
    <w:panose1 w:val="02040503050406030204"/>
    <w:charset w:val="CC"/>
    <w:family w:val="roman"/>
    <w:pitch w:val="variable"/>
    <w:sig w:usb0="E00002FF" w:usb1="400004FF" w:usb2="00000000" w:usb3="00000000" w:csb0="0000019F" w:csb1="00000000"/>
  </w:font>
  <w:font w:name="Liberation Mono">
    <w:altName w:val="Courier New"/>
    <w:charset w:val="CC"/>
    <w:family w:val="roman"/>
    <w:pitch w:val="variable"/>
  </w:font>
  <w:font w:name="NSimSun">
    <w:panose1 w:val="02010609030101010101"/>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1802166"/>
      <w:docPartObj>
        <w:docPartGallery w:val="Page Numbers (Bottom of Page)"/>
        <w:docPartUnique/>
      </w:docPartObj>
    </w:sdtPr>
    <w:sdtContent>
      <w:p w14:paraId="1282B608" w14:textId="77777777" w:rsidR="00101E91" w:rsidRDefault="00101E91">
        <w:pPr>
          <w:pStyle w:val="af5"/>
          <w:jc w:val="center"/>
        </w:pPr>
        <w:r>
          <w:fldChar w:fldCharType="begin"/>
        </w:r>
        <w:r>
          <w:instrText>PAGE</w:instrText>
        </w:r>
        <w:r>
          <w:fldChar w:fldCharType="separate"/>
        </w:r>
        <w:r w:rsidR="00E155EC">
          <w:rPr>
            <w:noProof/>
          </w:rPr>
          <w:t>4</w:t>
        </w:r>
        <w:r>
          <w:fldChar w:fldCharType="end"/>
        </w:r>
      </w:p>
      <w:p w14:paraId="3B8E05CE" w14:textId="77777777" w:rsidR="00101E91" w:rsidRDefault="00101E91">
        <w:pPr>
          <w:pStyle w:val="af5"/>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3882467"/>
      <w:docPartObj>
        <w:docPartGallery w:val="Page Numbers (Bottom of Page)"/>
        <w:docPartUnique/>
      </w:docPartObj>
    </w:sdtPr>
    <w:sdtContent>
      <w:p w14:paraId="4FEA33BE" w14:textId="77777777" w:rsidR="00101E91" w:rsidRDefault="00101E91">
        <w:pPr>
          <w:pStyle w:val="af5"/>
          <w:jc w:val="center"/>
        </w:pPr>
        <w:r>
          <w:fldChar w:fldCharType="begin"/>
        </w:r>
        <w:r>
          <w:instrText>PAGE</w:instrText>
        </w:r>
        <w:r>
          <w:fldChar w:fldCharType="separate"/>
        </w:r>
        <w:r w:rsidR="00E155EC">
          <w:rPr>
            <w:noProof/>
          </w:rPr>
          <w:t>5</w:t>
        </w:r>
        <w:r>
          <w:fldChar w:fldCharType="end"/>
        </w:r>
      </w:p>
      <w:p w14:paraId="66CFD55D" w14:textId="77777777" w:rsidR="00101E91" w:rsidRDefault="00101E91">
        <w:pPr>
          <w:pStyle w:val="af5"/>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890900"/>
      <w:docPartObj>
        <w:docPartGallery w:val="Page Numbers (Bottom of Page)"/>
        <w:docPartUnique/>
      </w:docPartObj>
    </w:sdtPr>
    <w:sdtContent>
      <w:p w14:paraId="0740F2F5" w14:textId="77777777" w:rsidR="00101E91" w:rsidRDefault="00101E91">
        <w:pPr>
          <w:pStyle w:val="af5"/>
          <w:jc w:val="center"/>
        </w:pPr>
        <w:r>
          <w:fldChar w:fldCharType="begin"/>
        </w:r>
        <w:r>
          <w:instrText>PAGE</w:instrText>
        </w:r>
        <w:r>
          <w:fldChar w:fldCharType="separate"/>
        </w:r>
        <w:r w:rsidR="00E155EC">
          <w:rPr>
            <w:noProof/>
          </w:rPr>
          <w:t>6</w:t>
        </w:r>
        <w:r>
          <w:fldChar w:fldCharType="end"/>
        </w:r>
      </w:p>
      <w:p w14:paraId="61B558C0" w14:textId="77777777" w:rsidR="00101E91" w:rsidRDefault="00101E91">
        <w:pPr>
          <w:pStyle w:val="af5"/>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265396"/>
      <w:docPartObj>
        <w:docPartGallery w:val="Page Numbers (Bottom of Page)"/>
        <w:docPartUnique/>
      </w:docPartObj>
    </w:sdtPr>
    <w:sdtContent>
      <w:p w14:paraId="69054437" w14:textId="77777777" w:rsidR="00101E91" w:rsidRDefault="00101E91">
        <w:pPr>
          <w:pStyle w:val="af5"/>
          <w:jc w:val="center"/>
        </w:pPr>
        <w:r>
          <w:fldChar w:fldCharType="begin"/>
        </w:r>
        <w:r>
          <w:instrText>PAGE</w:instrText>
        </w:r>
        <w:r>
          <w:fldChar w:fldCharType="separate"/>
        </w:r>
        <w:r w:rsidR="00E155EC">
          <w:rPr>
            <w:noProof/>
          </w:rPr>
          <w:t>13</w:t>
        </w:r>
        <w:r>
          <w:fldChar w:fldCharType="end"/>
        </w:r>
      </w:p>
      <w:p w14:paraId="0A16D590" w14:textId="77777777" w:rsidR="00101E91" w:rsidRDefault="00101E91">
        <w:pPr>
          <w:pStyle w:val="af5"/>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47266"/>
      <w:docPartObj>
        <w:docPartGallery w:val="Page Numbers (Bottom of Page)"/>
        <w:docPartUnique/>
      </w:docPartObj>
    </w:sdtPr>
    <w:sdtContent>
      <w:p w14:paraId="41A4648B" w14:textId="77777777" w:rsidR="00101E91" w:rsidRDefault="00101E91">
        <w:pPr>
          <w:pStyle w:val="af5"/>
          <w:jc w:val="center"/>
        </w:pPr>
        <w:r>
          <w:fldChar w:fldCharType="begin"/>
        </w:r>
        <w:r>
          <w:instrText>PAGE</w:instrText>
        </w:r>
        <w:r>
          <w:fldChar w:fldCharType="separate"/>
        </w:r>
        <w:r w:rsidR="00E155EC">
          <w:rPr>
            <w:noProof/>
          </w:rPr>
          <w:t>42</w:t>
        </w:r>
        <w:r>
          <w:fldChar w:fldCharType="end"/>
        </w:r>
      </w:p>
      <w:p w14:paraId="5AB2010F" w14:textId="77777777" w:rsidR="00101E91" w:rsidRDefault="00101E91">
        <w:pPr>
          <w:pStyle w:val="af5"/>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04C501" w14:textId="77777777" w:rsidR="00630BB1" w:rsidRDefault="00630BB1">
      <w:r>
        <w:separator/>
      </w:r>
    </w:p>
  </w:footnote>
  <w:footnote w:type="continuationSeparator" w:id="0">
    <w:p w14:paraId="3320760D" w14:textId="77777777" w:rsidR="00630BB1" w:rsidRDefault="00630B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D3DCC"/>
    <w:multiLevelType w:val="hybridMultilevel"/>
    <w:tmpl w:val="DA9E7F96"/>
    <w:lvl w:ilvl="0" w:tplc="851CED14">
      <w:start w:val="7"/>
      <w:numFmt w:val="bullet"/>
      <w:lvlText w:val=""/>
      <w:lvlJc w:val="left"/>
      <w:pPr>
        <w:ind w:left="720" w:hanging="360"/>
      </w:pPr>
      <w:rPr>
        <w:rFonts w:ascii="Symbol" w:eastAsia="SimSun" w:hAnsi="Symbo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50756E1C"/>
    <w:multiLevelType w:val="hybridMultilevel"/>
    <w:tmpl w:val="BD169810"/>
    <w:lvl w:ilvl="0" w:tplc="B48E52D8">
      <w:start w:val="7"/>
      <w:numFmt w:val="bullet"/>
      <w:lvlText w:val=""/>
      <w:lvlJc w:val="left"/>
      <w:pPr>
        <w:ind w:left="720" w:hanging="360"/>
      </w:pPr>
      <w:rPr>
        <w:rFonts w:ascii="Symbol" w:eastAsia="SimSun" w:hAnsi="Symbo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0C903DE"/>
    <w:multiLevelType w:val="hybridMultilevel"/>
    <w:tmpl w:val="A286896A"/>
    <w:lvl w:ilvl="0" w:tplc="0676413A">
      <w:start w:val="7"/>
      <w:numFmt w:val="bullet"/>
      <w:lvlText w:val=""/>
      <w:lvlJc w:val="left"/>
      <w:pPr>
        <w:ind w:left="720" w:hanging="360"/>
      </w:pPr>
      <w:rPr>
        <w:rFonts w:ascii="Symbol" w:eastAsia="SimSun" w:hAnsi="Symbo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64E3208C"/>
    <w:multiLevelType w:val="hybridMultilevel"/>
    <w:tmpl w:val="E57C6F26"/>
    <w:lvl w:ilvl="0" w:tplc="7B98077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6514D56"/>
    <w:multiLevelType w:val="hybridMultilevel"/>
    <w:tmpl w:val="FA60F920"/>
    <w:lvl w:ilvl="0" w:tplc="1856E1F4">
      <w:start w:val="7"/>
      <w:numFmt w:val="bullet"/>
      <w:lvlText w:val=""/>
      <w:lvlJc w:val="left"/>
      <w:pPr>
        <w:ind w:left="720" w:hanging="360"/>
      </w:pPr>
      <w:rPr>
        <w:rFonts w:ascii="Symbol" w:eastAsia="SimSun" w:hAnsi="Symbo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7BD03F06"/>
    <w:multiLevelType w:val="hybridMultilevel"/>
    <w:tmpl w:val="A7C0F090"/>
    <w:lvl w:ilvl="0" w:tplc="58C00EEA">
      <w:start w:val="7"/>
      <w:numFmt w:val="bullet"/>
      <w:lvlText w:val=""/>
      <w:lvlJc w:val="left"/>
      <w:pPr>
        <w:ind w:left="720" w:hanging="360"/>
      </w:pPr>
      <w:rPr>
        <w:rFonts w:ascii="Symbol" w:eastAsia="SimSun" w:hAnsi="Symbo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5"/>
  </w:num>
  <w:num w:numId="5">
    <w:abstractNumId w:val="4"/>
  </w:num>
  <w:num w:numId="6">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Волкова Ирина Викторовна">
    <w15:presenceInfo w15:providerId="AD" w15:userId="S-1-5-21-568359380-216021849-2533951142-16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2776"/>
    <w:rsid w:val="00026B64"/>
    <w:rsid w:val="00032D1F"/>
    <w:rsid w:val="00037793"/>
    <w:rsid w:val="00056837"/>
    <w:rsid w:val="00097302"/>
    <w:rsid w:val="000B5546"/>
    <w:rsid w:val="000C06A6"/>
    <w:rsid w:val="000D7895"/>
    <w:rsid w:val="000E34A0"/>
    <w:rsid w:val="00101E91"/>
    <w:rsid w:val="00147CA9"/>
    <w:rsid w:val="0016659B"/>
    <w:rsid w:val="00185A25"/>
    <w:rsid w:val="00193C09"/>
    <w:rsid w:val="001A2732"/>
    <w:rsid w:val="001A4B16"/>
    <w:rsid w:val="001E1A75"/>
    <w:rsid w:val="001E2AE8"/>
    <w:rsid w:val="002075EB"/>
    <w:rsid w:val="0021095B"/>
    <w:rsid w:val="00213697"/>
    <w:rsid w:val="00271469"/>
    <w:rsid w:val="00282540"/>
    <w:rsid w:val="00283B36"/>
    <w:rsid w:val="00296152"/>
    <w:rsid w:val="002B41C4"/>
    <w:rsid w:val="002E13D6"/>
    <w:rsid w:val="002E6586"/>
    <w:rsid w:val="00302CAB"/>
    <w:rsid w:val="003132F9"/>
    <w:rsid w:val="00330490"/>
    <w:rsid w:val="00342776"/>
    <w:rsid w:val="00345649"/>
    <w:rsid w:val="00364FD5"/>
    <w:rsid w:val="00391DB5"/>
    <w:rsid w:val="003977BA"/>
    <w:rsid w:val="003D4F91"/>
    <w:rsid w:val="00404B14"/>
    <w:rsid w:val="00413381"/>
    <w:rsid w:val="004274F3"/>
    <w:rsid w:val="00442497"/>
    <w:rsid w:val="004436D9"/>
    <w:rsid w:val="00452064"/>
    <w:rsid w:val="004A4F55"/>
    <w:rsid w:val="004B537A"/>
    <w:rsid w:val="004B5ECD"/>
    <w:rsid w:val="004D0F2B"/>
    <w:rsid w:val="004D20FD"/>
    <w:rsid w:val="004E5DE4"/>
    <w:rsid w:val="004F4AF7"/>
    <w:rsid w:val="004F4F24"/>
    <w:rsid w:val="00502AA0"/>
    <w:rsid w:val="00546A4D"/>
    <w:rsid w:val="00551C6A"/>
    <w:rsid w:val="00586F32"/>
    <w:rsid w:val="005D3BFF"/>
    <w:rsid w:val="005F5FEA"/>
    <w:rsid w:val="00630BB1"/>
    <w:rsid w:val="00632918"/>
    <w:rsid w:val="00636C78"/>
    <w:rsid w:val="0064554E"/>
    <w:rsid w:val="00661308"/>
    <w:rsid w:val="00675F68"/>
    <w:rsid w:val="00686978"/>
    <w:rsid w:val="006C30C7"/>
    <w:rsid w:val="00753073"/>
    <w:rsid w:val="00753833"/>
    <w:rsid w:val="007563D9"/>
    <w:rsid w:val="007B22CA"/>
    <w:rsid w:val="007B38C2"/>
    <w:rsid w:val="007C7ADD"/>
    <w:rsid w:val="007F653F"/>
    <w:rsid w:val="00806E14"/>
    <w:rsid w:val="00824103"/>
    <w:rsid w:val="00845649"/>
    <w:rsid w:val="00850CF1"/>
    <w:rsid w:val="00852FD5"/>
    <w:rsid w:val="008728AF"/>
    <w:rsid w:val="008A03C3"/>
    <w:rsid w:val="008C2779"/>
    <w:rsid w:val="008F08AB"/>
    <w:rsid w:val="00923D3B"/>
    <w:rsid w:val="00924E20"/>
    <w:rsid w:val="00925F4D"/>
    <w:rsid w:val="0097491A"/>
    <w:rsid w:val="00982F29"/>
    <w:rsid w:val="009B0C3C"/>
    <w:rsid w:val="00A10FB7"/>
    <w:rsid w:val="00A115EB"/>
    <w:rsid w:val="00A137FE"/>
    <w:rsid w:val="00A24FE8"/>
    <w:rsid w:val="00A305DD"/>
    <w:rsid w:val="00A41A39"/>
    <w:rsid w:val="00A41F61"/>
    <w:rsid w:val="00A578F6"/>
    <w:rsid w:val="00A66A89"/>
    <w:rsid w:val="00A8155B"/>
    <w:rsid w:val="00A863AC"/>
    <w:rsid w:val="00A94128"/>
    <w:rsid w:val="00AB6191"/>
    <w:rsid w:val="00AD1285"/>
    <w:rsid w:val="00AD2BA4"/>
    <w:rsid w:val="00AE6AA8"/>
    <w:rsid w:val="00B150EC"/>
    <w:rsid w:val="00B34503"/>
    <w:rsid w:val="00B614D3"/>
    <w:rsid w:val="00B76575"/>
    <w:rsid w:val="00B937D0"/>
    <w:rsid w:val="00BB6FBA"/>
    <w:rsid w:val="00BD4324"/>
    <w:rsid w:val="00BE0671"/>
    <w:rsid w:val="00C13BF9"/>
    <w:rsid w:val="00C15931"/>
    <w:rsid w:val="00C170AD"/>
    <w:rsid w:val="00C539E0"/>
    <w:rsid w:val="00C63FE1"/>
    <w:rsid w:val="00C655E5"/>
    <w:rsid w:val="00C67ECD"/>
    <w:rsid w:val="00C710F6"/>
    <w:rsid w:val="00C729B0"/>
    <w:rsid w:val="00C8401D"/>
    <w:rsid w:val="00CA3167"/>
    <w:rsid w:val="00CC2EAA"/>
    <w:rsid w:val="00CC67F9"/>
    <w:rsid w:val="00CC74D4"/>
    <w:rsid w:val="00CF7685"/>
    <w:rsid w:val="00D047FE"/>
    <w:rsid w:val="00D12110"/>
    <w:rsid w:val="00D15362"/>
    <w:rsid w:val="00D17A4E"/>
    <w:rsid w:val="00D344D2"/>
    <w:rsid w:val="00D657A7"/>
    <w:rsid w:val="00D6631D"/>
    <w:rsid w:val="00D82B37"/>
    <w:rsid w:val="00D84A85"/>
    <w:rsid w:val="00D96016"/>
    <w:rsid w:val="00E07B86"/>
    <w:rsid w:val="00E1243F"/>
    <w:rsid w:val="00E155EC"/>
    <w:rsid w:val="00E268D6"/>
    <w:rsid w:val="00E76451"/>
    <w:rsid w:val="00E7669B"/>
    <w:rsid w:val="00E90250"/>
    <w:rsid w:val="00ED1204"/>
    <w:rsid w:val="00ED3A3A"/>
    <w:rsid w:val="00F20765"/>
    <w:rsid w:val="00F209D4"/>
    <w:rsid w:val="00F6527D"/>
    <w:rsid w:val="00F7043B"/>
    <w:rsid w:val="00F82B37"/>
    <w:rsid w:val="00FA6F52"/>
    <w:rsid w:val="00FC370E"/>
    <w:rsid w:val="00FC4B4A"/>
    <w:rsid w:val="00FD5248"/>
    <w:rsid w:val="00FE00CE"/>
    <w:rsid w:val="00FF4C28"/>
    <w:rsid w:val="00FF642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A83A2"/>
  <w15:docId w15:val="{51120C27-9649-4720-9E8D-9CAFDABA4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606D"/>
    <w:pPr>
      <w:widowControl w:val="0"/>
    </w:pPr>
    <w:rPr>
      <w:rFonts w:ascii="Times New Roman" w:eastAsia="SimSun" w:hAnsi="Times New Roman" w:cs="Arial"/>
      <w:color w:val="00000A"/>
      <w:sz w:val="28"/>
      <w:szCs w:val="24"/>
      <w:lang w:eastAsia="zh-CN" w:bidi="hi-IN"/>
    </w:rPr>
  </w:style>
  <w:style w:type="paragraph" w:styleId="1">
    <w:name w:val="heading 1"/>
    <w:basedOn w:val="a0"/>
    <w:link w:val="10"/>
    <w:qFormat/>
    <w:rsid w:val="007E3A7D"/>
    <w:pPr>
      <w:outlineLvl w:val="0"/>
    </w:pPr>
    <w:rPr>
      <w:rFonts w:eastAsia="Times New Roman" w:cs="Times New Roman"/>
      <w:b w:val="0"/>
      <w:bCs/>
      <w:szCs w:val="48"/>
    </w:rPr>
  </w:style>
  <w:style w:type="paragraph" w:styleId="2">
    <w:name w:val="heading 2"/>
    <w:basedOn w:val="a0"/>
    <w:link w:val="20"/>
    <w:semiHidden/>
    <w:unhideWhenUsed/>
    <w:qFormat/>
    <w:rsid w:val="00C30E18"/>
    <w:pPr>
      <w:spacing w:before="200"/>
      <w:outlineLvl w:val="1"/>
    </w:pPr>
    <w:rPr>
      <w:rFonts w:ascii="Liberation Serif" w:eastAsia="Times New Roman" w:hAnsi="Liberation Serif" w:cs="Times New Roman"/>
      <w:b w:val="0"/>
      <w:bCs/>
      <w:sz w:val="36"/>
      <w:szCs w:val="36"/>
    </w:rPr>
  </w:style>
  <w:style w:type="paragraph" w:styleId="3">
    <w:name w:val="heading 3"/>
    <w:basedOn w:val="a0"/>
    <w:link w:val="30"/>
    <w:semiHidden/>
    <w:unhideWhenUsed/>
    <w:qFormat/>
    <w:rsid w:val="00C30E18"/>
    <w:pPr>
      <w:spacing w:before="140"/>
      <w:outlineLvl w:val="2"/>
    </w:pPr>
    <w:rPr>
      <w:rFonts w:ascii="Liberation Serif" w:eastAsia="Times New Roman" w:hAnsi="Liberation Serif" w:cs="Times New Roman"/>
      <w:b w:val="0"/>
      <w:bCs/>
    </w:rPr>
  </w:style>
  <w:style w:type="paragraph" w:styleId="4">
    <w:name w:val="heading 4"/>
    <w:basedOn w:val="a0"/>
    <w:link w:val="40"/>
    <w:semiHidden/>
    <w:unhideWhenUsed/>
    <w:qFormat/>
    <w:rsid w:val="00C30E18"/>
    <w:pPr>
      <w:spacing w:before="120"/>
      <w:outlineLvl w:val="3"/>
    </w:pPr>
    <w:rPr>
      <w:rFonts w:ascii="Liberation Serif" w:eastAsia="Times New Roman" w:hAnsi="Liberation Serif" w:cs="Times New Roman"/>
      <w:b w:val="0"/>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Основной текст Знак"/>
    <w:basedOn w:val="a1"/>
    <w:qFormat/>
    <w:rsid w:val="00C30E18"/>
    <w:rPr>
      <w:rFonts w:ascii="Liberation Serif" w:eastAsia="SimSun" w:hAnsi="Liberation Serif" w:cs="Arial"/>
      <w:color w:val="00000A"/>
      <w:sz w:val="24"/>
      <w:szCs w:val="24"/>
      <w:lang w:eastAsia="zh-CN" w:bidi="hi-IN"/>
    </w:rPr>
  </w:style>
  <w:style w:type="character" w:customStyle="1" w:styleId="10">
    <w:name w:val="Заголовок 1 Знак"/>
    <w:basedOn w:val="a1"/>
    <w:link w:val="1"/>
    <w:qFormat/>
    <w:rsid w:val="007E3A7D"/>
    <w:rPr>
      <w:rFonts w:ascii="Times New Roman" w:eastAsia="Times New Roman" w:hAnsi="Times New Roman" w:cs="Times New Roman"/>
      <w:bCs/>
      <w:color w:val="00000A"/>
      <w:sz w:val="32"/>
      <w:szCs w:val="48"/>
      <w:lang w:eastAsia="zh-CN" w:bidi="hi-IN"/>
    </w:rPr>
  </w:style>
  <w:style w:type="character" w:customStyle="1" w:styleId="20">
    <w:name w:val="Заголовок 2 Знак"/>
    <w:basedOn w:val="a1"/>
    <w:link w:val="2"/>
    <w:semiHidden/>
    <w:qFormat/>
    <w:rsid w:val="00C30E18"/>
    <w:rPr>
      <w:rFonts w:ascii="Liberation Serif" w:eastAsia="Times New Roman" w:hAnsi="Liberation Serif" w:cs="Times New Roman"/>
      <w:b/>
      <w:bCs/>
      <w:color w:val="00000A"/>
      <w:sz w:val="36"/>
      <w:szCs w:val="36"/>
      <w:lang w:eastAsia="zh-CN" w:bidi="hi-IN"/>
    </w:rPr>
  </w:style>
  <w:style w:type="character" w:customStyle="1" w:styleId="30">
    <w:name w:val="Заголовок 3 Знак"/>
    <w:basedOn w:val="a1"/>
    <w:link w:val="3"/>
    <w:semiHidden/>
    <w:qFormat/>
    <w:rsid w:val="00C30E18"/>
    <w:rPr>
      <w:rFonts w:ascii="Liberation Serif" w:eastAsia="Times New Roman" w:hAnsi="Liberation Serif" w:cs="Times New Roman"/>
      <w:b/>
      <w:bCs/>
      <w:color w:val="00000A"/>
      <w:sz w:val="28"/>
      <w:szCs w:val="28"/>
      <w:lang w:eastAsia="zh-CN" w:bidi="hi-IN"/>
    </w:rPr>
  </w:style>
  <w:style w:type="character" w:customStyle="1" w:styleId="40">
    <w:name w:val="Заголовок 4 Знак"/>
    <w:basedOn w:val="a1"/>
    <w:link w:val="4"/>
    <w:semiHidden/>
    <w:qFormat/>
    <w:rsid w:val="00C30E18"/>
    <w:rPr>
      <w:rFonts w:ascii="Liberation Serif" w:eastAsia="Times New Roman" w:hAnsi="Liberation Serif" w:cs="Times New Roman"/>
      <w:b/>
      <w:bCs/>
      <w:color w:val="00000A"/>
      <w:sz w:val="24"/>
      <w:szCs w:val="24"/>
      <w:lang w:eastAsia="zh-CN" w:bidi="hi-IN"/>
    </w:rPr>
  </w:style>
  <w:style w:type="character" w:customStyle="1" w:styleId="a5">
    <w:name w:val="Текст выноски Знак"/>
    <w:basedOn w:val="a1"/>
    <w:uiPriority w:val="99"/>
    <w:semiHidden/>
    <w:qFormat/>
    <w:rsid w:val="00C30E18"/>
    <w:rPr>
      <w:rFonts w:ascii="Tahoma" w:eastAsia="SimSun" w:hAnsi="Tahoma" w:cs="Mangal"/>
      <w:color w:val="00000A"/>
      <w:sz w:val="16"/>
      <w:szCs w:val="14"/>
      <w:lang w:eastAsia="zh-CN" w:bidi="hi-IN"/>
    </w:rPr>
  </w:style>
  <w:style w:type="character" w:customStyle="1" w:styleId="-">
    <w:name w:val="Интернет-ссылка"/>
    <w:basedOn w:val="a1"/>
    <w:uiPriority w:val="99"/>
    <w:unhideWhenUsed/>
    <w:rsid w:val="00435DDD"/>
    <w:rPr>
      <w:color w:val="0000FF" w:themeColor="hyperlink"/>
      <w:u w:val="single"/>
    </w:rPr>
  </w:style>
  <w:style w:type="character" w:customStyle="1" w:styleId="a6">
    <w:name w:val="Верхний колонтитул Знак"/>
    <w:basedOn w:val="a1"/>
    <w:uiPriority w:val="99"/>
    <w:qFormat/>
    <w:rsid w:val="007E3A7D"/>
    <w:rPr>
      <w:rFonts w:ascii="Times New Roman" w:eastAsia="SimSun" w:hAnsi="Times New Roman" w:cs="Mangal"/>
      <w:color w:val="00000A"/>
      <w:sz w:val="28"/>
      <w:szCs w:val="24"/>
      <w:lang w:eastAsia="zh-CN" w:bidi="hi-IN"/>
    </w:rPr>
  </w:style>
  <w:style w:type="character" w:customStyle="1" w:styleId="a7">
    <w:name w:val="Нижний колонтитул Знак"/>
    <w:basedOn w:val="a1"/>
    <w:uiPriority w:val="99"/>
    <w:qFormat/>
    <w:rsid w:val="007E3A7D"/>
    <w:rPr>
      <w:rFonts w:ascii="Times New Roman" w:eastAsia="SimSun" w:hAnsi="Times New Roman" w:cs="Mangal"/>
      <w:color w:val="00000A"/>
      <w:sz w:val="28"/>
      <w:szCs w:val="24"/>
      <w:lang w:eastAsia="zh-CN" w:bidi="hi-IN"/>
    </w:rPr>
  </w:style>
  <w:style w:type="character" w:styleId="a8">
    <w:name w:val="annotation reference"/>
    <w:basedOn w:val="a1"/>
    <w:uiPriority w:val="99"/>
    <w:semiHidden/>
    <w:unhideWhenUsed/>
    <w:qFormat/>
    <w:rsid w:val="008B4E6A"/>
    <w:rPr>
      <w:sz w:val="16"/>
      <w:szCs w:val="16"/>
    </w:rPr>
  </w:style>
  <w:style w:type="character" w:customStyle="1" w:styleId="a9">
    <w:name w:val="Текст примечания Знак"/>
    <w:basedOn w:val="a1"/>
    <w:uiPriority w:val="99"/>
    <w:semiHidden/>
    <w:qFormat/>
    <w:rsid w:val="008B4E6A"/>
    <w:rPr>
      <w:rFonts w:ascii="Times New Roman" w:eastAsia="SimSun" w:hAnsi="Times New Roman" w:cs="Mangal"/>
      <w:color w:val="00000A"/>
      <w:sz w:val="20"/>
      <w:szCs w:val="18"/>
      <w:lang w:eastAsia="zh-CN" w:bidi="hi-IN"/>
    </w:rPr>
  </w:style>
  <w:style w:type="character" w:customStyle="1" w:styleId="aa">
    <w:name w:val="Тема примечания Знак"/>
    <w:basedOn w:val="a9"/>
    <w:uiPriority w:val="99"/>
    <w:semiHidden/>
    <w:qFormat/>
    <w:rsid w:val="008B4E6A"/>
    <w:rPr>
      <w:rFonts w:ascii="Times New Roman" w:eastAsia="SimSun" w:hAnsi="Times New Roman" w:cs="Mangal"/>
      <w:b/>
      <w:bCs/>
      <w:color w:val="00000A"/>
      <w:sz w:val="20"/>
      <w:szCs w:val="18"/>
      <w:lang w:eastAsia="zh-CN" w:bidi="hi-IN"/>
    </w:rPr>
  </w:style>
  <w:style w:type="character" w:customStyle="1" w:styleId="ab">
    <w:name w:val="Ссылка указателя"/>
    <w:qFormat/>
  </w:style>
  <w:style w:type="paragraph" w:customStyle="1" w:styleId="a0">
    <w:name w:val="Заголовок"/>
    <w:basedOn w:val="a"/>
    <w:next w:val="ac"/>
    <w:qFormat/>
    <w:rsid w:val="007E3A7D"/>
    <w:pPr>
      <w:keepNext/>
      <w:spacing w:before="240" w:after="120"/>
    </w:pPr>
    <w:rPr>
      <w:rFonts w:eastAsia="Microsoft YaHei"/>
      <w:b/>
      <w:sz w:val="32"/>
      <w:szCs w:val="28"/>
    </w:rPr>
  </w:style>
  <w:style w:type="paragraph" w:styleId="ac">
    <w:name w:val="Body Text"/>
    <w:basedOn w:val="a"/>
    <w:unhideWhenUsed/>
    <w:rsid w:val="00C30E18"/>
    <w:pPr>
      <w:spacing w:after="140" w:line="288" w:lineRule="auto"/>
    </w:pPr>
  </w:style>
  <w:style w:type="paragraph" w:styleId="ad">
    <w:name w:val="List"/>
    <w:basedOn w:val="ac"/>
  </w:style>
  <w:style w:type="paragraph" w:styleId="ae">
    <w:name w:val="caption"/>
    <w:basedOn w:val="a"/>
    <w:qFormat/>
    <w:pPr>
      <w:suppressLineNumbers/>
      <w:spacing w:before="120" w:after="120"/>
    </w:pPr>
    <w:rPr>
      <w:i/>
      <w:iCs/>
      <w:sz w:val="24"/>
    </w:rPr>
  </w:style>
  <w:style w:type="paragraph" w:styleId="af">
    <w:name w:val="index heading"/>
    <w:basedOn w:val="a"/>
    <w:qFormat/>
    <w:pPr>
      <w:suppressLineNumbers/>
    </w:pPr>
  </w:style>
  <w:style w:type="paragraph" w:styleId="af0">
    <w:name w:val="Balloon Text"/>
    <w:basedOn w:val="a"/>
    <w:uiPriority w:val="99"/>
    <w:semiHidden/>
    <w:unhideWhenUsed/>
    <w:qFormat/>
    <w:rsid w:val="00C30E18"/>
    <w:rPr>
      <w:rFonts w:ascii="Tahoma" w:hAnsi="Tahoma" w:cs="Mangal"/>
      <w:sz w:val="16"/>
      <w:szCs w:val="14"/>
    </w:rPr>
  </w:style>
  <w:style w:type="paragraph" w:styleId="af1">
    <w:name w:val="TOC Heading"/>
    <w:basedOn w:val="1"/>
    <w:uiPriority w:val="39"/>
    <w:unhideWhenUsed/>
    <w:qFormat/>
    <w:rsid w:val="00C30E18"/>
    <w:pPr>
      <w:keepLines/>
      <w:widowControl/>
      <w:spacing w:before="480" w:after="0" w:line="276" w:lineRule="auto"/>
    </w:pPr>
    <w:rPr>
      <w:rFonts w:asciiTheme="majorHAnsi" w:eastAsiaTheme="majorEastAsia" w:hAnsiTheme="majorHAnsi" w:cstheme="majorBidi"/>
      <w:color w:val="365F91" w:themeColor="accent1" w:themeShade="BF"/>
      <w:sz w:val="28"/>
      <w:szCs w:val="28"/>
      <w:lang w:eastAsia="ru-RU" w:bidi="ar-SA"/>
    </w:rPr>
  </w:style>
  <w:style w:type="paragraph" w:customStyle="1" w:styleId="af2">
    <w:name w:val="Содержимое таблицы"/>
    <w:basedOn w:val="a"/>
    <w:qFormat/>
    <w:rsid w:val="00C30E18"/>
    <w:pPr>
      <w:suppressLineNumbers/>
    </w:pPr>
  </w:style>
  <w:style w:type="paragraph" w:customStyle="1" w:styleId="af3">
    <w:name w:val="Текст в заданном формате"/>
    <w:basedOn w:val="a"/>
    <w:qFormat/>
    <w:rsid w:val="00C30E18"/>
    <w:rPr>
      <w:rFonts w:ascii="Liberation Mono" w:eastAsia="NSimSun" w:hAnsi="Liberation Mono" w:cs="Liberation Mono"/>
      <w:sz w:val="20"/>
      <w:szCs w:val="20"/>
    </w:rPr>
  </w:style>
  <w:style w:type="paragraph" w:styleId="31">
    <w:name w:val="toc 3"/>
    <w:basedOn w:val="a"/>
    <w:autoRedefine/>
    <w:uiPriority w:val="39"/>
    <w:unhideWhenUsed/>
    <w:rsid w:val="00C27E39"/>
    <w:pPr>
      <w:spacing w:after="100"/>
      <w:ind w:left="480"/>
    </w:pPr>
    <w:rPr>
      <w:rFonts w:cs="Mangal"/>
      <w:szCs w:val="21"/>
    </w:rPr>
  </w:style>
  <w:style w:type="paragraph" w:styleId="11">
    <w:name w:val="toc 1"/>
    <w:basedOn w:val="a"/>
    <w:autoRedefine/>
    <w:uiPriority w:val="39"/>
    <w:unhideWhenUsed/>
    <w:rsid w:val="00C27E39"/>
    <w:pPr>
      <w:spacing w:after="100"/>
    </w:pPr>
    <w:rPr>
      <w:rFonts w:cs="Mangal"/>
      <w:szCs w:val="21"/>
    </w:rPr>
  </w:style>
  <w:style w:type="paragraph" w:styleId="af4">
    <w:name w:val="header"/>
    <w:basedOn w:val="a"/>
    <w:uiPriority w:val="99"/>
    <w:unhideWhenUsed/>
    <w:rsid w:val="007E3A7D"/>
    <w:pPr>
      <w:tabs>
        <w:tab w:val="center" w:pos="4677"/>
        <w:tab w:val="right" w:pos="9355"/>
      </w:tabs>
    </w:pPr>
    <w:rPr>
      <w:rFonts w:cs="Mangal"/>
    </w:rPr>
  </w:style>
  <w:style w:type="paragraph" w:styleId="af5">
    <w:name w:val="footer"/>
    <w:basedOn w:val="a"/>
    <w:uiPriority w:val="99"/>
    <w:unhideWhenUsed/>
    <w:rsid w:val="007E3A7D"/>
    <w:pPr>
      <w:tabs>
        <w:tab w:val="center" w:pos="4677"/>
        <w:tab w:val="right" w:pos="9355"/>
      </w:tabs>
    </w:pPr>
    <w:rPr>
      <w:rFonts w:cs="Mangal"/>
    </w:rPr>
  </w:style>
  <w:style w:type="paragraph" w:styleId="af6">
    <w:name w:val="List Paragraph"/>
    <w:basedOn w:val="a"/>
    <w:uiPriority w:val="34"/>
    <w:qFormat/>
    <w:rsid w:val="009654FE"/>
    <w:pPr>
      <w:ind w:left="720"/>
      <w:contextualSpacing/>
    </w:pPr>
    <w:rPr>
      <w:rFonts w:cs="Mangal"/>
    </w:rPr>
  </w:style>
  <w:style w:type="paragraph" w:styleId="af7">
    <w:name w:val="annotation text"/>
    <w:basedOn w:val="a"/>
    <w:uiPriority w:val="99"/>
    <w:semiHidden/>
    <w:unhideWhenUsed/>
    <w:qFormat/>
    <w:rsid w:val="008B4E6A"/>
    <w:rPr>
      <w:rFonts w:cs="Mangal"/>
      <w:sz w:val="20"/>
      <w:szCs w:val="18"/>
    </w:rPr>
  </w:style>
  <w:style w:type="paragraph" w:styleId="af8">
    <w:name w:val="annotation subject"/>
    <w:basedOn w:val="af7"/>
    <w:uiPriority w:val="99"/>
    <w:semiHidden/>
    <w:unhideWhenUsed/>
    <w:qFormat/>
    <w:rsid w:val="008B4E6A"/>
    <w:rPr>
      <w:b/>
      <w:bCs/>
    </w:rPr>
  </w:style>
  <w:style w:type="table" w:styleId="af9">
    <w:name w:val="Table Grid"/>
    <w:basedOn w:val="a2"/>
    <w:uiPriority w:val="59"/>
    <w:rsid w:val="00CE6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Hyperlink"/>
    <w:basedOn w:val="a1"/>
    <w:uiPriority w:val="99"/>
    <w:unhideWhenUsed/>
    <w:rsid w:val="005F5FE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4.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B9C170-B665-4825-B5E5-E4C9773D9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TotalTime>
  <Pages>1</Pages>
  <Words>6874</Words>
  <Characters>39185</Characters>
  <Application>Microsoft Office Word</Application>
  <DocSecurity>0</DocSecurity>
  <Lines>326</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45968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Jerry_Mouse_XD</dc:creator>
  <cp:lastModifiedBy>Волкова Ирина Викторовна</cp:lastModifiedBy>
  <cp:revision>37</cp:revision>
  <cp:lastPrinted>2017-01-11T09:37:00Z</cp:lastPrinted>
  <dcterms:created xsi:type="dcterms:W3CDTF">2016-09-20T07:48:00Z</dcterms:created>
  <dcterms:modified xsi:type="dcterms:W3CDTF">2017-01-12T11:49:00Z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SPecialiST RePack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